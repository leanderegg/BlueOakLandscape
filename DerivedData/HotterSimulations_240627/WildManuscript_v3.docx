
<file path=[Content_Types].xml><?xml version="1.0" encoding="utf-8"?>
<Types xmlns="http://schemas.openxmlformats.org/package/2006/content-types">
  <Default Extension="emf" ContentType="image/x-em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844F89" w:rsidRDefault="00844F89">
      <w:pPr>
        <w:jc w:val="center"/>
        <w:rPr>
          <w:sz w:val="28"/>
          <w:szCs w:val="28"/>
        </w:rPr>
      </w:pPr>
    </w:p>
    <w:p w14:paraId="00000002" w14:textId="77777777" w:rsidR="00844F89" w:rsidRDefault="00000000">
      <w:pPr>
        <w:jc w:val="center"/>
        <w:rPr>
          <w:b/>
          <w:sz w:val="28"/>
          <w:szCs w:val="28"/>
        </w:rPr>
      </w:pPr>
      <w:r>
        <w:rPr>
          <w:sz w:val="28"/>
          <w:szCs w:val="28"/>
        </w:rPr>
        <w:t>Title:</w:t>
      </w:r>
      <w:r>
        <w:rPr>
          <w:b/>
          <w:sz w:val="28"/>
          <w:szCs w:val="28"/>
        </w:rPr>
        <w:t xml:space="preserve"> A decoupled system: Spatial variation in climate, drought stress, traits and growth are largely unrelated in blue oak</w:t>
      </w:r>
    </w:p>
    <w:p w14:paraId="00000003" w14:textId="77777777" w:rsidR="00844F89" w:rsidRDefault="00000000">
      <w:pPr>
        <w:jc w:val="center"/>
        <w:rPr>
          <w:sz w:val="28"/>
          <w:szCs w:val="28"/>
        </w:rPr>
      </w:pPr>
      <w:r>
        <w:rPr>
          <w:sz w:val="28"/>
          <w:szCs w:val="28"/>
        </w:rPr>
        <w:t>Or</w:t>
      </w:r>
    </w:p>
    <w:p w14:paraId="00000004" w14:textId="77777777" w:rsidR="00844F89" w:rsidRDefault="00000000">
      <w:pPr>
        <w:jc w:val="center"/>
        <w:rPr>
          <w:b/>
          <w:sz w:val="28"/>
          <w:szCs w:val="28"/>
        </w:rPr>
      </w:pPr>
      <w:sdt>
        <w:sdtPr>
          <w:tag w:val="goog_rdk_0"/>
          <w:id w:val="-212728710"/>
        </w:sdtPr>
        <w:sdtContent>
          <w:commentRangeStart w:id="0"/>
        </w:sdtContent>
      </w:sdt>
      <w:sdt>
        <w:sdtPr>
          <w:tag w:val="goog_rdk_1"/>
          <w:id w:val="55911369"/>
        </w:sdtPr>
        <w:sdtContent>
          <w:commentRangeStart w:id="1"/>
        </w:sdtContent>
      </w:sdt>
      <w:r>
        <w:rPr>
          <w:b/>
          <w:sz w:val="28"/>
          <w:szCs w:val="28"/>
        </w:rPr>
        <w:t>Deep roots and complex phenology decouple tree water stress from climate and growth in a xeric oak</w:t>
      </w:r>
      <w:commentRangeEnd w:id="0"/>
      <w:r>
        <w:commentReference w:id="0"/>
      </w:r>
      <w:commentRangeEnd w:id="1"/>
      <w:r>
        <w:commentReference w:id="1"/>
      </w:r>
    </w:p>
    <w:p w14:paraId="00000005" w14:textId="77777777" w:rsidR="00844F89" w:rsidRDefault="00844F89">
      <w:pPr>
        <w:jc w:val="center"/>
      </w:pPr>
    </w:p>
    <w:p w14:paraId="00000006" w14:textId="77777777" w:rsidR="00844F89" w:rsidRDefault="00000000">
      <w:pPr>
        <w:jc w:val="center"/>
        <w:rPr>
          <w:b/>
        </w:rPr>
      </w:pPr>
      <w:r>
        <w:rPr>
          <w:b/>
        </w:rPr>
        <w:t>Behind the curtain: The challenge of predicting drought stress in a deeply rooted tree</w:t>
      </w:r>
    </w:p>
    <w:p w14:paraId="00000007" w14:textId="77777777" w:rsidR="00844F89" w:rsidRDefault="00844F89">
      <w:pPr>
        <w:jc w:val="center"/>
        <w:rPr>
          <w:b/>
        </w:rPr>
      </w:pPr>
    </w:p>
    <w:p w14:paraId="00000008" w14:textId="77777777" w:rsidR="00844F89" w:rsidRDefault="00000000">
      <w:pPr>
        <w:jc w:val="center"/>
        <w:rPr>
          <w:b/>
        </w:rPr>
      </w:pPr>
      <w:r>
        <w:rPr>
          <w:b/>
        </w:rPr>
        <w:t>Drought exposure can’t be predicted from climate thanks to deep roots and the complex phenology of growth and trait development</w:t>
      </w:r>
    </w:p>
    <w:p w14:paraId="00000009" w14:textId="77777777" w:rsidR="00844F89" w:rsidRDefault="00000000">
      <w:pPr>
        <w:jc w:val="center"/>
      </w:pPr>
      <w:r>
        <w:t>Or… Title ideas?!?</w:t>
      </w:r>
    </w:p>
    <w:p w14:paraId="0000000A" w14:textId="77777777" w:rsidR="00844F89" w:rsidRDefault="00844F89">
      <w:pPr>
        <w:jc w:val="center"/>
      </w:pPr>
    </w:p>
    <w:p w14:paraId="0000000B" w14:textId="77777777" w:rsidR="00844F89" w:rsidRDefault="00000000">
      <w:pPr>
        <w:jc w:val="center"/>
        <w:rPr>
          <w:b/>
        </w:rPr>
      </w:pPr>
      <w:r>
        <w:t xml:space="preserve">Running title: </w:t>
      </w:r>
    </w:p>
    <w:p w14:paraId="0000000C" w14:textId="77777777" w:rsidR="00844F89" w:rsidRDefault="00844F89"/>
    <w:p w14:paraId="0000000D" w14:textId="77777777" w:rsidR="00844F89" w:rsidRDefault="00000000">
      <w:pPr>
        <w:rPr>
          <w:vertAlign w:val="superscript"/>
        </w:rPr>
      </w:pPr>
      <w:r>
        <w:t>Leander D.L. Anderegg</w:t>
      </w:r>
      <w:r>
        <w:rPr>
          <w:vertAlign w:val="superscript"/>
        </w:rPr>
        <w:t>1</w:t>
      </w:r>
      <w:r>
        <w:t>, Robert P. Skelton</w:t>
      </w:r>
      <w:r>
        <w:rPr>
          <w:vertAlign w:val="superscript"/>
        </w:rPr>
        <w:t>2,3</w:t>
      </w:r>
      <w:r>
        <w:t>, Jessica Diaz</w:t>
      </w:r>
      <w:r>
        <w:rPr>
          <w:vertAlign w:val="superscript"/>
        </w:rPr>
        <w:t>2</w:t>
      </w:r>
      <w:r>
        <w:t xml:space="preserve">, </w:t>
      </w:r>
      <w:proofErr w:type="spellStart"/>
      <w:r>
        <w:t>Prahlad</w:t>
      </w:r>
      <w:proofErr w:type="spellEnd"/>
      <w:r>
        <w:t xml:space="preserve"> Papper</w:t>
      </w:r>
      <w:r>
        <w:rPr>
          <w:vertAlign w:val="superscript"/>
        </w:rPr>
        <w:t>2</w:t>
      </w:r>
      <w:r>
        <w:t>, Piper Lovegreen</w:t>
      </w:r>
      <w:r>
        <w:rPr>
          <w:vertAlign w:val="superscript"/>
        </w:rPr>
        <w:t>1</w:t>
      </w:r>
      <w:r>
        <w:t>, Anna T. Trugman</w:t>
      </w:r>
      <w:r>
        <w:rPr>
          <w:vertAlign w:val="superscript"/>
        </w:rPr>
        <w:t>4</w:t>
      </w:r>
      <w:r>
        <w:t>, David D. Ackerly</w:t>
      </w:r>
      <w:r>
        <w:rPr>
          <w:vertAlign w:val="superscript"/>
        </w:rPr>
        <w:t>2,5</w:t>
      </w:r>
      <w:r>
        <w:t>, Todd E. Dawson</w:t>
      </w:r>
      <w:r>
        <w:rPr>
          <w:vertAlign w:val="superscript"/>
        </w:rPr>
        <w:t>2,5</w:t>
      </w:r>
    </w:p>
    <w:p w14:paraId="0000000E" w14:textId="77777777" w:rsidR="00844F89" w:rsidRDefault="00844F89"/>
    <w:p w14:paraId="0000000F" w14:textId="77777777" w:rsidR="00844F89" w:rsidRDefault="00000000">
      <w:r>
        <w:t>1 – UC Santa Barbara, Ecology, Evolution &amp; Marine Biology</w:t>
      </w:r>
    </w:p>
    <w:p w14:paraId="00000010" w14:textId="77777777" w:rsidR="00844F89" w:rsidRDefault="00000000">
      <w:r>
        <w:tab/>
        <w:t>Address: Ecology, Evolution &amp; Marine Biology</w:t>
      </w:r>
    </w:p>
    <w:p w14:paraId="00000011" w14:textId="77777777" w:rsidR="00844F89" w:rsidRPr="00DD0ACD" w:rsidRDefault="00000000">
      <w:pPr>
        <w:ind w:firstLine="720"/>
        <w:rPr>
          <w:lang w:val="it-IT"/>
        </w:rPr>
      </w:pPr>
      <w:r w:rsidRPr="00DD0ACD">
        <w:rPr>
          <w:lang w:val="it-IT"/>
        </w:rPr>
        <w:t>University of California, Santa Barbara</w:t>
      </w:r>
    </w:p>
    <w:p w14:paraId="00000012" w14:textId="77777777" w:rsidR="00844F89" w:rsidRPr="00DD0ACD" w:rsidRDefault="00000000">
      <w:pPr>
        <w:ind w:firstLine="720"/>
        <w:rPr>
          <w:lang w:val="it-IT"/>
        </w:rPr>
      </w:pPr>
      <w:r w:rsidRPr="00DD0ACD">
        <w:rPr>
          <w:lang w:val="it-IT"/>
        </w:rPr>
        <w:t>Santa Barbara, CA 93106-9620</w:t>
      </w:r>
    </w:p>
    <w:p w14:paraId="00000013" w14:textId="77777777" w:rsidR="00844F89" w:rsidRDefault="00000000">
      <w:pPr>
        <w:ind w:firstLine="720"/>
      </w:pPr>
      <w:hyperlink r:id="rId12">
        <w:r>
          <w:rPr>
            <w:color w:val="0563C1"/>
            <w:u w:val="single"/>
          </w:rPr>
          <w:t>landeregg@ucsb.edu</w:t>
        </w:r>
      </w:hyperlink>
    </w:p>
    <w:p w14:paraId="00000014" w14:textId="77777777" w:rsidR="00844F89" w:rsidRDefault="00000000">
      <w:pPr>
        <w:ind w:firstLine="720"/>
      </w:pPr>
      <w:r>
        <w:t>541.790.1096</w:t>
      </w:r>
    </w:p>
    <w:p w14:paraId="00000015" w14:textId="77777777" w:rsidR="00844F89" w:rsidRDefault="00000000">
      <w:r>
        <w:t>2 – UC Berkeley, Integrative Biology, Berkeley, CA, USA</w:t>
      </w:r>
    </w:p>
    <w:p w14:paraId="00000016" w14:textId="77777777" w:rsidR="00844F89" w:rsidRDefault="00000000">
      <w:r>
        <w:t>3 – South African Environmental Observation Network and School of Animal, Plant and Environmental Sciences, University of Witwatersrand, Johannesburg, South Africa</w:t>
      </w:r>
    </w:p>
    <w:p w14:paraId="00000017" w14:textId="77777777" w:rsidR="00844F89" w:rsidRDefault="00000000">
      <w:r>
        <w:t>4 – UC Santa Barbara, Geography, Santa Barbara, CA, USA</w:t>
      </w:r>
    </w:p>
    <w:p w14:paraId="00000018" w14:textId="77777777" w:rsidR="00844F89" w:rsidRDefault="00000000">
      <w:r>
        <w:t>5 – UC Berkeley, Environmental Science, Policy &amp; Management, Berkeley, CA, USA</w:t>
      </w:r>
    </w:p>
    <w:p w14:paraId="00000019" w14:textId="77777777" w:rsidR="00844F89" w:rsidRDefault="00844F89"/>
    <w:p w14:paraId="0000001A" w14:textId="77777777" w:rsidR="00844F89" w:rsidRDefault="00844F89">
      <w:pPr>
        <w:rPr>
          <w:b/>
        </w:rPr>
      </w:pPr>
    </w:p>
    <w:p w14:paraId="0000001B" w14:textId="77777777" w:rsidR="00844F89" w:rsidRDefault="00844F89">
      <w:pPr>
        <w:rPr>
          <w:b/>
        </w:rPr>
      </w:pPr>
    </w:p>
    <w:p w14:paraId="0000001C" w14:textId="77777777" w:rsidR="00844F89" w:rsidRDefault="00844F89">
      <w:pPr>
        <w:rPr>
          <w:b/>
        </w:rPr>
      </w:pPr>
    </w:p>
    <w:p w14:paraId="0000001D" w14:textId="77777777" w:rsidR="00844F89" w:rsidRDefault="00844F89">
      <w:pPr>
        <w:rPr>
          <w:b/>
        </w:rPr>
      </w:pPr>
    </w:p>
    <w:p w14:paraId="0000001E" w14:textId="77777777" w:rsidR="00844F89" w:rsidRDefault="00000000">
      <w:pPr>
        <w:rPr>
          <w:b/>
        </w:rPr>
      </w:pPr>
      <w:r>
        <w:rPr>
          <w:b/>
        </w:rPr>
        <w:t>Key Words:</w:t>
      </w:r>
    </w:p>
    <w:p w14:paraId="0000001F" w14:textId="1D21E654" w:rsidR="00844F89" w:rsidRPr="00BC6622" w:rsidRDefault="00BC6622">
      <w:pPr>
        <w:rPr>
          <w:bCs/>
        </w:rPr>
      </w:pPr>
      <w:r>
        <w:rPr>
          <w:bCs/>
        </w:rPr>
        <w:t>Water potential, Critical Zone, leaf area to sapwood area ratio, stable water isotopes, trait-environment relationships, trait-growth relationships</w:t>
      </w:r>
    </w:p>
    <w:p w14:paraId="00000020" w14:textId="77777777" w:rsidR="00844F89" w:rsidRDefault="00000000">
      <w:pPr>
        <w:rPr>
          <w:b/>
        </w:rPr>
      </w:pPr>
      <w:r>
        <w:br w:type="page"/>
      </w:r>
    </w:p>
    <w:p w14:paraId="00000021" w14:textId="77777777" w:rsidR="00844F89" w:rsidRDefault="00000000">
      <w:pPr>
        <w:rPr>
          <w:b/>
        </w:rPr>
      </w:pPr>
      <w:r>
        <w:rPr>
          <w:b/>
        </w:rPr>
        <w:lastRenderedPageBreak/>
        <w:t>Abstract (250 words):</w:t>
      </w:r>
    </w:p>
    <w:p w14:paraId="00000022" w14:textId="59F94819" w:rsidR="00844F89" w:rsidRDefault="00000000">
      <w:pPr>
        <w:ind w:firstLine="720"/>
        <w:rPr>
          <w:b/>
        </w:rPr>
      </w:pPr>
      <w:r>
        <w:t xml:space="preserve">Over two decades of drought- and heat-induced forest mortality events, affecting every forested continent and both xeric and mesic forest types, have starkly highlighted the profound consequences of anthropogenic climate change for forest ecosystems and the human communities that rely on them. Yet our ability to explain the spatial patterns of these mortality events, much less predict future events, remains remarkably limited. We conducted a range-wide survey of drought stress, growth, and allocation traits that mediate drought exposure in a widespread savanna oak species </w:t>
      </w:r>
      <w:r w:rsidR="00BC6622">
        <w:t>(</w:t>
      </w:r>
      <w:r w:rsidR="00BC6622" w:rsidRPr="007B0A12">
        <w:rPr>
          <w:i/>
          <w:iCs/>
        </w:rPr>
        <w:t xml:space="preserve">Quercus </w:t>
      </w:r>
      <w:proofErr w:type="spellStart"/>
      <w:r w:rsidR="00BC6622" w:rsidRPr="007B0A12">
        <w:rPr>
          <w:i/>
          <w:iCs/>
        </w:rPr>
        <w:t>douglasii</w:t>
      </w:r>
      <w:proofErr w:type="spellEnd"/>
      <w:r w:rsidR="00BC6622">
        <w:t xml:space="preserve">, blue oak) </w:t>
      </w:r>
      <w:r>
        <w:t xml:space="preserve">to test how predictable drought exposure is across tree populations and how water availability and allocation to leaf tissue mediate spatial variation in growth. Across 15 sites, we found surprisingly little relationship between end-of-season water availability or maximum drought stress and climate or soils data. The only strong predictor of plant water availability (within and among sites) was deep water availability inferred from stem water stable isotopes. We also found a remarkable three-way decoupling of water stress, growth, and allocation to leaf tissue from each other. Collectively, our results reveal that the seasonality of growth, trait development and the water stress that determines mortality risk are </w:t>
      </w:r>
      <w:proofErr w:type="spellStart"/>
      <w:r>
        <w:t>phenologically</w:t>
      </w:r>
      <w:proofErr w:type="spellEnd"/>
      <w:r>
        <w:t xml:space="preserve"> disconnected in Mediterranean-type climates and that complex below ground structure can hydrologically decouple tree water stress from above-ground climate. We contend that a poor understanding of carbon gain and mortality risk in seasonal environments and limited data on critical zone hydrology make it hard to predict the spatial pattern and physiological consequences of drought stress in deeply rooted trees.</w:t>
      </w:r>
      <w:r>
        <w:br w:type="page"/>
      </w:r>
    </w:p>
    <w:p w14:paraId="00000023" w14:textId="77777777" w:rsidR="00844F89" w:rsidRDefault="00000000">
      <w:pPr>
        <w:rPr>
          <w:b/>
        </w:rPr>
      </w:pPr>
      <w:r>
        <w:rPr>
          <w:b/>
        </w:rPr>
        <w:lastRenderedPageBreak/>
        <w:t>Introduction: (Current word count 6400)</w:t>
      </w:r>
    </w:p>
    <w:p w14:paraId="00000024" w14:textId="77777777" w:rsidR="00844F89" w:rsidRDefault="00844F89">
      <w:pPr>
        <w:rPr>
          <w:b/>
        </w:rPr>
      </w:pPr>
    </w:p>
    <w:p w14:paraId="00000025" w14:textId="52AF4DE4" w:rsidR="00844F89" w:rsidRPr="00DD0ACD" w:rsidRDefault="00000000">
      <w:pPr>
        <w:rPr>
          <w:lang w:val="da-DK"/>
        </w:rPr>
      </w:pPr>
      <w:r>
        <w:rPr>
          <w:b/>
        </w:rPr>
        <w:tab/>
      </w:r>
      <w:r>
        <w:t>As humans load the dice of the climate system towards more frequent and severe droughts</w:t>
      </w:r>
      <w:r w:rsidR="00F41C21">
        <w:t>,</w:t>
      </w:r>
      <w:r>
        <w:t xml:space="preserve"> the potential for catastrophic ecological consequences such as regions-scale forest mortality events becomes increasingly evident </w:t>
      </w:r>
      <w:r w:rsidR="00DD0ACD">
        <w:fldChar w:fldCharType="begin"/>
      </w:r>
      <w:r w:rsidR="00DD0ACD">
        <w:instrText xml:space="preserve"> ADDIN ZOTERO_ITEM CSL_CITATION {"citationID":"soa3Lrnl","properties":{"formattedCitation":"(Allen {\\i{}et al.} 2010; Brodribb {\\i{}et al.} 2020; Hammond {\\i{}et al.} 2022)","plainCitation":"(Allen et al. 2010; Brodribb et al. 2020; Hammond et al. 2022)","noteIndex":0},"citationItems":[{"id":3260,"uris":["http://zotero.org/users/6368672/items/FP5YK4MR"],"itemData":{"id":3260,"type":"article-journal","container-title":"Forest Ecology and Management","DOI":"10.1016/j.foreco.2009.09.001","issue":"4","journalAbbreviation":"Forest Ecology and Management","language":"English","page":"660-684","title":"A global overview of drought and heat-induced tree mortality reveals emerging climate change risks for forests","volume":"259","author":[{"family":"Allen","given":"Craig D."},{"family":"Macalady","given":"Alison K."},{"family":"Chenchouni","given":"Haroun"},{"family":"Bachelet","given":"Dominique"},{"family":"McDowell","given":"Nate"},{"family":"Vennetier","given":"Michel"},{"family":"Kitzberger","given":"Thomas"},{"family":"Rigling","given":"Andreas"},{"family":"Breshears","given":"David D."},{"family":"Hogg","given":"E. H. Ted"}],"issued":{"date-parts":[["2010",3,5]]}}},{"id":13897,"uris":["http://zotero.org/users/6368672/items/FWWL7E4J"],"itemData":{"id":13897,"type":"article-journal","abstract":"Trees are the living foundations on which most terrestrial biodiversity is built. Central to the success of trees are their woody bodies, which connect their elevated photosynthetic canopies with the essential belowground activities of water and nutrient acquisition. The slow construction of these carbon-dense, woody skeletons leads to a slow generation time, leaving trees and forests highly susceptible to rapid changes in climate. Other long-lived, sessile organisms such as corals appear to be poorly equipped to survive rapid changes, which raises questions about the vulnerability of contemporary forests to future climate change. The emerging view that, similar to corals, tree species have rather inflexible damage thresholds, particularly in terms of water stress, is especially concerning. This Review examines recent progress in our understanding of how the future looks for forests growing in a hotter and drier atmosphere.","container-title":"Science","DOI":"10.1126/science.aat7631","ISSN":"0036-8075, 1095-9203","issue":"6488","language":"en","license":"Copyright © 2020 The Authors, some rights reserved; exclusive licensee American Association for the Advancement of Science. No claim to original U.S. Government Works. http://www.sciencemag.org/about/science-licenses-journal-article-reuseThis is an article distributed under the terms of the Science Journals Default License.","note":"publisher: American Association for the Advancement of Science\nsection: Review\nPMID: 32299945","page":"261-266","source":"science.sciencemag.org","title":"Hanging by a thread? Forests and drought","title-short":"Hanging by a thread?","volume":"368","author":[{"family":"Brodribb","given":"Timothy J."},{"family":"Powers","given":"Jennifer"},{"family":"Cochard","given":"Hervé"},{"family":"Choat","given":"Brendan"}],"issued":{"date-parts":[["2020",4,17]]}}},{"id":14906,"uris":["http://zotero.org/users/6368672/items/FTKYRHB4"],"itemData":{"id":14906,"type":"article-journal","abstract":"Earth’s forests face grave challenges in the Anthropocene, including hotter droughts increasingly associated with widespread forest die-off events. But despite the vital importance of forests to global ecosystem services, their fates in a warming world remain highly uncertain. Lacking is quantitative determination of commonality in climate anomalies associated with pulses of tree mortality—from published, field-documented mortality events—required for understanding the role of extreme climate events in overall global tree die-off patterns. Here we established a geo-referenced global database documenting climate-induced mortality events spanning all tree-supporting biomes and continents, from 154 peer-reviewed studies since 1970. Our analysis quantifies a global “hotter-drought fingerprint” from these tree-mortality sites—effectively a hotter and drier climate signal for tree mortality—across 675 locations encompassing 1,303 plots. Frequency of these observed mortality-year climate conditions strongly increases nonlinearly under projected warming. Our database also provides initial footing for further community-developed, quantitative, ground-based monitoring of global tree mortality.","container-title":"Nature Communications","DOI":"10.1038/s41467-022-29289-2","ISSN":"2041-1723","issue":"1","journalAbbreviation":"Nat Commun","language":"en","license":"2022 The Author(s)","note":"number: 1\npublisher: Nature Publishing Group","page":"1761","source":"www.nature.com","title":"Global field observations of tree die-off reveal hotter-drought fingerprint for Earth’s forests","volume":"13","author":[{"family":"Hammond","given":"William M."},{"family":"Williams","given":"A. Park"},{"family":"Abatzoglou","given":"John T."},{"family":"Adams","given":"Henry D."},{"family":"Klein","given":"Tamir"},{"family":"López","given":"Rosana"},{"family":"Sáenz-Romero","given":"Cuauhtémoc"},{"family":"Hartmann","given":"Henrik"},{"family":"Breshears","given":"David D."},{"family":"Allen","given":"Craig D."}],"issued":{"date-parts":[["2022",4,5]]}}}],"schema":"https://github.com/citation-style-language/schema/raw/master/csl-citation.json"} </w:instrText>
      </w:r>
      <w:r w:rsidR="00DD0ACD">
        <w:fldChar w:fldCharType="separate"/>
      </w:r>
      <w:r w:rsidR="00DD0ACD" w:rsidRPr="00DD0ACD">
        <w:t xml:space="preserve">(Allen </w:t>
      </w:r>
      <w:r w:rsidR="00DD0ACD" w:rsidRPr="00DD0ACD">
        <w:rPr>
          <w:i/>
          <w:iCs/>
        </w:rPr>
        <w:t>et al.</w:t>
      </w:r>
      <w:r w:rsidR="00DD0ACD" w:rsidRPr="00DD0ACD">
        <w:t xml:space="preserve"> 2010; Brodribb </w:t>
      </w:r>
      <w:r w:rsidR="00DD0ACD" w:rsidRPr="00DD0ACD">
        <w:rPr>
          <w:i/>
          <w:iCs/>
        </w:rPr>
        <w:t>et al.</w:t>
      </w:r>
      <w:r w:rsidR="00DD0ACD" w:rsidRPr="00DD0ACD">
        <w:t xml:space="preserve"> 2020; Hammond </w:t>
      </w:r>
      <w:r w:rsidR="00DD0ACD" w:rsidRPr="00DD0ACD">
        <w:rPr>
          <w:i/>
          <w:iCs/>
        </w:rPr>
        <w:t>et al.</w:t>
      </w:r>
      <w:r w:rsidR="00DD0ACD" w:rsidRPr="00DD0ACD">
        <w:t xml:space="preserve"> 2022)</w:t>
      </w:r>
      <w:r w:rsidR="00DD0ACD">
        <w:fldChar w:fldCharType="end"/>
      </w:r>
      <w:r>
        <w:t xml:space="preserve">. Two decades of intense </w:t>
      </w:r>
      <w:proofErr w:type="spellStart"/>
      <w:r>
        <w:t>ecophysiological</w:t>
      </w:r>
      <w:proofErr w:type="spellEnd"/>
      <w:r>
        <w:t xml:space="preserve"> research to understand how climate change-type droughts drive forests over the brink has revealed that direct cavitation and eventual failure of the hydraulic system interacts with disruptions to carbon metabolism - particularly for defense against biotic agents - to drive tree mortality during drought </w:t>
      </w:r>
      <w:r w:rsidR="00DD0ACD">
        <w:fldChar w:fldCharType="begin"/>
      </w:r>
      <w:r w:rsidR="00DD0ACD">
        <w:instrText xml:space="preserve"> ADDIN ZOTERO_ITEM CSL_CITATION {"citationID":"FRurw44O","properties":{"formattedCitation":"(Adams {\\i{}et al.} 2017; Brodribb {\\i{}et al.} 2020)","plainCitation":"(Adams et al. 2017; Brodribb et al. 2020)","noteIndex":0},"citationItems":[{"id":13186,"uris":["http://zotero.org/users/6368672/items/8CEN46AB"],"itemData":{"id":13186,"type":"article-journal","abstract":"Nature Ecology &amp;amp; Evolution, doi:10.1038/s41559-017-0248-x","container-title":"Nature Ecology &amp;amp; Evolution","DOI":"10.1038/s41559-017-0248-x","journalAbbreviation":"Nat. ecol. evol.","page":"1-7","title":"A multi-species synthesis of physiological mechanisms in drought-induced tree mortality","author":[{"family":"Adams","given":"Henry D."},{"family":"Zeppel","given":"Melanie J. B."},{"family":"Anderegg","given":"William R. L."},{"family":"Hartmann","given":"Henrik"},{"family":"Landhäusser","given":"Simon M."},{"family":"Tissue","given":"David T."},{"family":"Huxman","given":"Travis E."},{"family":"Hudson","given":"Patrick J."},{"family":"Franz","given":"Trenton E."},{"family":"Allen","given":"Craig D."},{"family":"Anderegg","given":"Leander D. L."},{"family":"Barron-Gafford","given":"Greg A."},{"family":"Beerling","given":"David J."},{"family":"Breshears","given":"David D."},{"family":"Brodribb","given":"Timothy J."},{"family":"Bugmann","given":"Harald"},{"family":"Cobb","given":"Richard C."},{"family":"Collins","given":"Adam D."},{"family":"Dickman","given":"L. Turin"},{"family":"Duan","given":"Honglang"},{"family":"Ewers","given":"Brent E."},{"family":"Galiano","given":"Lucía"},{"family":"Galvez","given":"David A."},{"family":"Garcia-Forner","given":"Núria"},{"family":"Gaylord","given":"Monica L."},{"family":"Germino","given":"Matthew J."},{"family":"Gessler","given":"Arthur"},{"family":"Hacke","given":"Uwe G."},{"family":"Hakamada","given":"Rodrigo"},{"family":"Hector","given":"Andy"},{"family":"Jenkins","given":"Michael W."},{"family":"Kane","given":"Jeffrey M."},{"family":"Kolb","given":"Thomas E."},{"family":"Law","given":"Darin J."},{"family":"Lewis","given":"James D."},{"family":"Limousin","given":"Jean-Marc"},{"family":"Love","given":"David M."},{"family":"Macalady","given":"Alison K."},{"family":"Martinez-Vilalta","given":"Jordi"},{"family":"Mencuccini","given":"Maurizio"},{"family":"Mitchell","given":"Patrick J."},{"family":"Muss","given":"Jordan D."},{"family":"O&amp;apos;Brien","given":"Michael J."},{"family":"O&amp;apos;Grady","given":"Anthony P."},{"family":"Pangle","given":"Robert E."},{"family":"Pinkard","given":"Elizabeth A."},{"family":"Piper","given":"Frida I."},{"family":"Plaut","given":"Jennifer A."},{"family":"Pockman","given":"William T."},{"family":"Quirk","given":"Joe"},{"family":"Reinhardt","given":"Keith"},{"family":"Ripullone","given":"Francesco"},{"family":"Ryan","given":"Michael G."},{"family":"Sala","given":"Anna"},{"family":"Sevanto","given":"Sanna"},{"family":"Sperry","given":"John S."},{"family":"Vargas","given":"Rodrigo"},{"family":"Vennetier","given":"Michel"},{"family":"Way","given":"Danielle A."},{"family":"Xu","given":"Chonggang"},{"family":"Yepez","given":"Enrico A."},{"family":"McDowell","given":"Nate G."}],"issued":{"date-parts":[["2017",8,16]]}}},{"id":13897,"uris":["http://zotero.org/users/6368672/items/FWWL7E4J"],"itemData":{"id":13897,"type":"article-journal","abstract":"Trees are the living foundations on which most terrestrial biodiversity is built. Central to the success of trees are their woody bodies, which connect their elevated photosynthetic canopies with the essential belowground activities of water and nutrient acquisition. The slow construction of these carbon-dense, woody skeletons leads to a slow generation time, leaving trees and forests highly susceptible to rapid changes in climate. Other long-lived, sessile organisms such as corals appear to be poorly equipped to survive rapid changes, which raises questions about the vulnerability of contemporary forests to future climate change. The emerging view that, similar to corals, tree species have rather inflexible damage thresholds, particularly in terms of water stress, is especially concerning. This Review examines recent progress in our understanding of how the future looks for forests growing in a hotter and drier atmosphere.","container-title":"Science","DOI":"10.1126/science.aat7631","ISSN":"0036-8075, 1095-9203","issue":"6488","language":"en","license":"Copyright © 2020 The Authors, some rights reserved; exclusive licensee American Association for the Advancement of Science. No claim to original U.S. Government Works. http://www.sciencemag.org/about/science-licenses-journal-article-reuseThis is an article distributed under the terms of the Science Journals Default License.","note":"publisher: American Association for the Advancement of Science\nsection: Review\nPMID: 32299945","page":"261-266","source":"science.sciencemag.org","title":"Hanging by a thread? Forests and drought","title-short":"Hanging by a thread?","volume":"368","author":[{"family":"Brodribb","given":"Timothy J."},{"family":"Powers","given":"Jennifer"},{"family":"Cochard","given":"Hervé"},{"family":"Choat","given":"Brendan"}],"issued":{"date-parts":[["2020",4,17]]}}}],"schema":"https://github.com/citation-style-language/schema/raw/master/csl-citation.json"} </w:instrText>
      </w:r>
      <w:r w:rsidR="00DD0ACD">
        <w:fldChar w:fldCharType="separate"/>
      </w:r>
      <w:r w:rsidR="00DD0ACD" w:rsidRPr="00DD0ACD">
        <w:t xml:space="preserve">(Adams </w:t>
      </w:r>
      <w:r w:rsidR="00DD0ACD" w:rsidRPr="00DD0ACD">
        <w:rPr>
          <w:i/>
          <w:iCs/>
        </w:rPr>
        <w:t>et al.</w:t>
      </w:r>
      <w:r w:rsidR="00DD0ACD" w:rsidRPr="00DD0ACD">
        <w:t xml:space="preserve"> 2017; Brodribb </w:t>
      </w:r>
      <w:r w:rsidR="00DD0ACD" w:rsidRPr="00DD0ACD">
        <w:rPr>
          <w:i/>
          <w:iCs/>
        </w:rPr>
        <w:t>et al.</w:t>
      </w:r>
      <w:r w:rsidR="00DD0ACD" w:rsidRPr="00DD0ACD">
        <w:t xml:space="preserve"> 2020)</w:t>
      </w:r>
      <w:r w:rsidR="00DD0ACD">
        <w:fldChar w:fldCharType="end"/>
      </w:r>
      <w:r>
        <w:t>. This insight has driven a focus on plant hydraulics as they key to understanding and predicting spatial patterns of forest mortality</w:t>
      </w:r>
      <w:r w:rsidR="00DD0ACD">
        <w:t xml:space="preserve"> </w:t>
      </w:r>
      <w:r w:rsidR="00DD0ACD">
        <w:fldChar w:fldCharType="begin"/>
      </w:r>
      <w:r w:rsidR="00DD0ACD">
        <w:instrText xml:space="preserve"> ADDIN ZOTERO_ITEM CSL_CITATION {"citationID":"3hjxoKeb","properties":{"formattedCitation":"(Tai {\\i{}et al.} 2016)","plainCitation":"(Tai et al. 2016)","noteIndex":0},"citationItems":[{"id":9238,"uris":["http://zotero.org/users/6368672/items/TZWZGVV7"],"itemData":{"id":9238,"type":"article-journal","container-title":"New Phytologist","DOI":"10.1111/nph.14098","journalAbbreviation":"New Phytologist","language":"English","title":"Plant hydraulics improves and topography mediates prediction of aspen mortality in southwestern USA","author":[{"family":"Tai","given":"Xiaonan"},{"family":"Mackay","given":"D. Scott"},{"family":"Anderegg","given":"William R. L."},{"family":"Sperry","given":"John S."},{"family":"Brooks","given":"Paul D."}],"issued":{"date-parts":[["2016",7,19]]}}}],"schema":"https://github.com/citation-style-language/schema/raw/master/csl-citation.json"} </w:instrText>
      </w:r>
      <w:r w:rsidR="00DD0ACD">
        <w:fldChar w:fldCharType="separate"/>
      </w:r>
      <w:r w:rsidR="00DD0ACD" w:rsidRPr="00DD0ACD">
        <w:t xml:space="preserve">(Tai </w:t>
      </w:r>
      <w:r w:rsidR="00DD0ACD" w:rsidRPr="00DD0ACD">
        <w:rPr>
          <w:i/>
          <w:iCs/>
        </w:rPr>
        <w:t>et al.</w:t>
      </w:r>
      <w:r w:rsidR="00DD0ACD" w:rsidRPr="00DD0ACD">
        <w:t xml:space="preserve"> 2016)</w:t>
      </w:r>
      <w:r w:rsidR="00DD0ACD">
        <w:fldChar w:fldCharType="end"/>
      </w:r>
      <w:r>
        <w:t xml:space="preserve">. However, to date our ability to hindcast which trees will die where remains extremely limited </w:t>
      </w:r>
      <w:r w:rsidR="00DD0ACD">
        <w:fldChar w:fldCharType="begin"/>
      </w:r>
      <w:r w:rsidR="00DD0ACD">
        <w:instrText xml:space="preserve"> ADDIN ZOTERO_ITEM CSL_CITATION {"citationID":"G8rycJDY","properties":{"formattedCitation":"(Anderegg {\\i{}et al.} 2016; Benito Garz\\uc0\\u243{}n {\\i{}et al.} 2018; Trugman {\\i{}et al.} 2021; Venturas {\\i{}et al.} 2020)","plainCitation":"(Anderegg et al. 2016; Benito Garzón et al. 2018; Trugman et al. 2021; Venturas et al. 2020)","noteIndex":0},"citationItems":[{"id":9679,"uris":["http://zotero.org/users/6368672/items/ZZA5UWIR"],"itemData":{"id":9679,"type":"article-journal","container-title":"Proceedings of the National Academy of Sciences of the United States of America","DOI":"10.1073/pnas.1525678113","issue":"18","journalAbbreviation":"Proc. Natl. Acad. Sci. U.S.A.","language":"English","page":"5024-5029","title":"Meta-analysis reveals that hydraulic traits explain cross-species patterns of drought-induced tree mortality across the globe","volume":"113","author":[{"family":"Anderegg","given":"William R. L."},{"family":"Klein","given":"Tamir"},{"family":"Bartlett","given":"Megan"},{"family":"Sack","given":"Lawren"},{"family":"Pellegrini","given":"Adam F. A."},{"family":"Choat","given":"Brendan"},{"family":"Jansen","given":"Steven"}],"issued":{"date-parts":[["2016",6,3]]}}},{"id":15435,"uris":["http://zotero.org/users/6368672/items/MDW2ZI47"],"itemData":{"id":15435,"type":"article-journal","abstract":"Aim The aim was to examine whether recent mortality can be explained by hydraulic failure linked to water deficit. Location Western Europe. Time period 1986–2014. Major taxa studied Forty-four tree species. Methods We modelled the hydraulic safety margin (HSM) across the ranges of 44 tree species at their driest margin (n = 193,261 plots), defined as the difference between the estimated minimal soil water potential of each plot and the species water stress threshold, which corresponds to the hydraulic failure of the vascular system. Soil water potential was estimated by applying Campbell's equations on the minimal and maximal soil water contents estimated from 1979 to 2010 in the top 289 cm of soil and five soil textures across the species ranges. For each species, we modelled the amount of average mortality derived from plots of the Spanish and French National Forest Inventories to the variation in modelled hydraulic safety margin and environmental drivers across the species ranges using hurdle models. Results We did not identify any global convergence of modelled HSM within the species distribution ranges, finding instead a rather large variability in modelled HSM for most of the studied species. Fifteen species, out of 25 for which the models were practicable, showed significantly higher mortality in populations with negative HSM in comparison to those showing positive HSM, with positive and negative interaction along the aridity index. Main conclusions The combination of competition, average climate and modelled HSM explained average tree mortality. Most of the species presented at least one population that had already experienced a negative HSM and many other populations a positive but narrow HSM, suggesting that climate change is likely to push some populations towards a higher risk of hydraulic failure in the drier conditions projected for Western Europe.","container-title":"Global Ecology and Biogeography","DOI":"10.1111/geb.12701","ISSN":"1466-8238","issue":"3","language":"en","license":"© 2017 John Wiley &amp; Sons Ltd","note":"_eprint: https://onlinelibrary.wiley.com/doi/pdf/10.1111/geb.12701","page":"346-356","source":"Wiley Online Library","title":"The legacy of water deficit on populations having experienced negative hydraulic safety margin","volume":"27","author":[{"family":"Benito Garzón","given":"Marta"},{"family":"González Muñoz","given":"Noelia"},{"family":"Wigneron","given":"Jean-Pierre"},{"family":"Moisy","given":"Christophe"},{"family":"Fernández-Manjarrés","given":"Juan"},{"family":"Delzon","given":"Sylvain"}],"issued":{"date-parts":[["2018"]]}}},{"id":14578,"uris":["http://zotero.org/users/6368672/items/2ZSVZKMK"],"itemData":{"id":14578,"type":"article-journal","abstract":"Widespread tree mortality following droughts has emerged as an environmentally and economically devastating ‘ecological surprise’. It is well established that tree physiology is important in understanding drought-driven mortality; however, the accuracy of predictions based on physiology alone has been limited. We propose that complicating factors at two levels stymie predictions of drought-driven mortality: (i) organismal-level physiological and site factors that obscure understanding of drought exposure and vulnerability and (ii) community-level ecological interactions, particularly with biotic agents whose effects on tree mortality may reverse expectations based on stress physiology. We </w:instrText>
      </w:r>
      <w:r w:rsidR="00DD0ACD" w:rsidRPr="00DD0ACD">
        <w:rPr>
          <w:lang w:val="da-DK"/>
        </w:rPr>
        <w:instrText xml:space="preserve">conclude with a path forward that emphasizes the need for an integrative approach to stress physiology and biotic agent dynamics when assessing forest risk to drought-driven morality in a changing climate.","container-title":"Trends in Ecology &amp; Evolution","DOI":"10.1016/j.tree.2021.02.001","ISSN":"0169-5347","issue":"6","journalAbbreviation":"Trends in Ecology &amp; Evolution","language":"en","page":"520-532","source":"ScienceDirect","title":"Why is Tree Drought Mortality so Hard to Predict?","volume":"36","author":[{"family":"Trugman","given":"Anna T."},{"family":"Anderegg","given":"Leander D. L."},{"family":"Anderegg","given":"William R. L."},{"family":"Das","given":"Adrian J."},{"family":"Stephenson","given":"Nathan L."}],"issued":{"date-parts":[["2021",6,1]]}}},{"id":7093,"uris":["http://zotero.org/users/6368672/items/YW49ECGJ"],"itemData":{"id":7093,"type":"article-journal","container-title":"New Phytologist","DOI":"10.1111/ele.12711","journalAbbreviation":"New Phytologist","language":"English","page":"18","title":"Understanding and predicting forest mortality in the western United States using long‐term forest inventory data and modeled hydraulic damage","volume":"2","author":[{"family":"Venturas","given":"Martin D."},{"family":"Todd","given":"Henry N."},{"family":"Trugman","given":"Anna T."},{"family":"Anderegg","given":"William R. L."}],"issued":{"date-parts":[["2020",11,23]]}}}],"schema":"https://github.com/citation-style-language/schema/raw/master/csl-citation.json"} </w:instrText>
      </w:r>
      <w:r w:rsidR="00DD0ACD">
        <w:fldChar w:fldCharType="separate"/>
      </w:r>
      <w:r w:rsidR="00DD0ACD" w:rsidRPr="00DD0ACD">
        <w:rPr>
          <w:lang w:val="da-DK"/>
        </w:rPr>
        <w:t xml:space="preserve">(Anderegg </w:t>
      </w:r>
      <w:r w:rsidR="00DD0ACD" w:rsidRPr="00DD0ACD">
        <w:rPr>
          <w:i/>
          <w:iCs/>
          <w:lang w:val="da-DK"/>
        </w:rPr>
        <w:t>et al.</w:t>
      </w:r>
      <w:r w:rsidR="00DD0ACD" w:rsidRPr="00DD0ACD">
        <w:rPr>
          <w:lang w:val="da-DK"/>
        </w:rPr>
        <w:t xml:space="preserve"> 2016; Benito Garzón </w:t>
      </w:r>
      <w:r w:rsidR="00DD0ACD" w:rsidRPr="00DD0ACD">
        <w:rPr>
          <w:i/>
          <w:iCs/>
          <w:lang w:val="da-DK"/>
        </w:rPr>
        <w:t>et al.</w:t>
      </w:r>
      <w:r w:rsidR="00DD0ACD" w:rsidRPr="00DD0ACD">
        <w:rPr>
          <w:lang w:val="da-DK"/>
        </w:rPr>
        <w:t xml:space="preserve"> 2018; Trugman </w:t>
      </w:r>
      <w:r w:rsidR="00DD0ACD" w:rsidRPr="00DD0ACD">
        <w:rPr>
          <w:i/>
          <w:iCs/>
          <w:lang w:val="da-DK"/>
        </w:rPr>
        <w:t>et al.</w:t>
      </w:r>
      <w:r w:rsidR="00DD0ACD" w:rsidRPr="00DD0ACD">
        <w:rPr>
          <w:lang w:val="da-DK"/>
        </w:rPr>
        <w:t xml:space="preserve"> 2021; Venturas </w:t>
      </w:r>
      <w:r w:rsidR="00DD0ACD" w:rsidRPr="00DD0ACD">
        <w:rPr>
          <w:i/>
          <w:iCs/>
          <w:lang w:val="da-DK"/>
        </w:rPr>
        <w:t>et al.</w:t>
      </w:r>
      <w:r w:rsidR="00DD0ACD" w:rsidRPr="00DD0ACD">
        <w:rPr>
          <w:lang w:val="da-DK"/>
        </w:rPr>
        <w:t xml:space="preserve"> 2020)</w:t>
      </w:r>
      <w:r w:rsidR="00DD0ACD">
        <w:fldChar w:fldCharType="end"/>
      </w:r>
      <w:r w:rsidRPr="00DD0ACD">
        <w:rPr>
          <w:lang w:val="da-DK"/>
        </w:rPr>
        <w:t xml:space="preserve">. </w:t>
      </w:r>
    </w:p>
    <w:p w14:paraId="00000026" w14:textId="77134256" w:rsidR="00844F89" w:rsidRDefault="00000000">
      <w:r w:rsidRPr="00DD0ACD">
        <w:rPr>
          <w:lang w:val="da-DK"/>
        </w:rPr>
        <w:tab/>
      </w:r>
      <w:r>
        <w:t xml:space="preserve">The inability for physiology alone to predict the spatial distribution of drought mortality events highlights two issues. First, within-species variation, driven either by ecotypic/genetic differences among populations or plastic/acclamatory trait responses to environmental cues, complicates our spatial understanding of vulnerability to drought-induced damage </w:t>
      </w:r>
      <w:r w:rsidR="00DD0ACD">
        <w:fldChar w:fldCharType="begin"/>
      </w:r>
      <w:r w:rsidR="00DD0ACD">
        <w:instrText xml:space="preserve"> ADDIN ZOTERO_ITEM CSL_CITATION {"citationID":"Otz5MPrN","properties":{"formattedCitation":"(Laforest-Lapointe {\\i{}et al.} 2014; Rosas {\\i{}et al.} 2019; Trugman {\\i{}et al.} 2021)","plainCitation":"(Laforest-Lapointe et al. 2014; Rosas et al. 2019; Trugman et al. 2021)","noteIndex":0},"citationItems":[{"id":10010,"uris":["http://zotero.org/users/6368672/items/XJ3V5CUS"],"itemData":{"id":10010,"type":"article-journal","abstract":"Abstract Although intraspecific trait variability is an important component of species ecological plasticity and niche breadth, its implications for community and functional ecology have not been thoroughly explored. We characterized the intraspecific functional trait  ...","container-title":"Oecologia","DOI":"10.1007/s00442-014-2967-x","journalAbbreviation":"Oecologia","language":"English","page":"1337-1348","title":"Intraspecific variability in functional traits matters: case study of Scots pine","volume":"175","author":[{"family":"Laforest-Lapointe","given":"Isabelle"},{"family":"Martinez-Vilalta","given":"Jordi"},{"family":"Retana","given":"Javier"}],"issued":{"date-parts":[["2014",6,22]]}}},{"id":5252,"uris":["http://zotero.org/users/6368672/items/UFV75XRV"],"itemData":{"id":5252,"type":"article-journal","container-title":"New Phytologist","DOI":"10.1111/nph.15684","journalAbbreviation":"New Phytologist","language":"English","page":"632-646","title":"Adjustments and coordination of hydraulic, leaf and stem traits along a water availability gradient","volume":"223","author":[{"family":"Rosas","given":"Teresa"},{"family":"Mencuccini","given":"Maurizio"},{"family":"Barba","given":"Josep"},{"family":"Cochard","given":"Hervé"},{"family":"Saura-Mas","given":"Sandra"},{"family":"Martinez-Vilalta","given":"Jordi"}],"issued":{"date-parts":[["2019",2,13]]}}},{"id":14578,"uris":["http://zotero.org/users/6368672/items/2ZSVZKMK"],"itemData":{"id":14578,"type":"article-journal","abstract":"Widespread tree mortality following droughts has emerged as an e</w:instrText>
      </w:r>
      <w:r w:rsidR="00DD0ACD" w:rsidRPr="00BC6622">
        <w:rPr>
          <w:lang w:val="da-DK"/>
        </w:rPr>
        <w:instrText>nvironmentally and economically devastating ‘ecological surprise’. It is well established that tree physiology is important in understanding drought-driven mortality; however, the accuracy of predictions based on physiology alone has been limited. We propose that complicating factors at two levels stymie predictions of drought-driven mortality: (i) organismal-level physiological and site factors that obscure understanding of drought exposure and vulnerability and (ii) community-level ecological interactions, particularly with biotic agents whose effects on tree mortality may reverse expectations based on stress physiolog</w:instrText>
      </w:r>
      <w:r w:rsidR="00DD0ACD" w:rsidRPr="00DD0ACD">
        <w:rPr>
          <w:lang w:val="da-DK"/>
        </w:rPr>
        <w:instrText xml:space="preserve">y. We conclude with a path forward that emphasizes the need for an integrative approach to stress physiology and biotic agent dynamics when assessing forest risk to drought-driven morality in a changing climate.","container-title":"Trends in Ecology &amp; Evolution","DOI":"10.1016/j.tree.2021.02.001","ISSN":"0169-5347","issue":"6","journalAbbreviation":"Trends in Ecology &amp; Evolution","language":"en","page":"520-532","source":"ScienceDirect","title":"Why is Tree Drought Mortality so Hard to Predict?","volume":"36","author":[{"family":"Trugman","given":"Anna T."},{"family":"Anderegg","given":"Leander D. L."},{"family":"Anderegg","given":"William R. L."},{"family":"Das","given":"Adrian J."},{"family":"Stephenson","given":"Nathan L."}],"issued":{"date-parts":[["2021",6,1]]}}}],"schema":"https://github.com/citation-style-language/schema/raw/master/csl-citation.json"} </w:instrText>
      </w:r>
      <w:r w:rsidR="00DD0ACD">
        <w:fldChar w:fldCharType="separate"/>
      </w:r>
      <w:r w:rsidR="00DD0ACD" w:rsidRPr="00DD0ACD">
        <w:rPr>
          <w:lang w:val="da-DK"/>
        </w:rPr>
        <w:t xml:space="preserve">(Laforest-Lapointe </w:t>
      </w:r>
      <w:r w:rsidR="00DD0ACD" w:rsidRPr="00DD0ACD">
        <w:rPr>
          <w:i/>
          <w:iCs/>
          <w:lang w:val="da-DK"/>
        </w:rPr>
        <w:t>et al.</w:t>
      </w:r>
      <w:r w:rsidR="00DD0ACD" w:rsidRPr="00DD0ACD">
        <w:rPr>
          <w:lang w:val="da-DK"/>
        </w:rPr>
        <w:t xml:space="preserve"> 2014; Rosas </w:t>
      </w:r>
      <w:r w:rsidR="00DD0ACD" w:rsidRPr="00DD0ACD">
        <w:rPr>
          <w:i/>
          <w:iCs/>
          <w:lang w:val="da-DK"/>
        </w:rPr>
        <w:t>et al.</w:t>
      </w:r>
      <w:r w:rsidR="00DD0ACD" w:rsidRPr="00DD0ACD">
        <w:rPr>
          <w:lang w:val="da-DK"/>
        </w:rPr>
        <w:t xml:space="preserve"> 2019; Trugman </w:t>
      </w:r>
      <w:r w:rsidR="00DD0ACD" w:rsidRPr="00DD0ACD">
        <w:rPr>
          <w:i/>
          <w:iCs/>
          <w:lang w:val="da-DK"/>
        </w:rPr>
        <w:t>et al.</w:t>
      </w:r>
      <w:r w:rsidR="00DD0ACD" w:rsidRPr="00DD0ACD">
        <w:rPr>
          <w:lang w:val="da-DK"/>
        </w:rPr>
        <w:t xml:space="preserve"> 2021)</w:t>
      </w:r>
      <w:r w:rsidR="00DD0ACD">
        <w:fldChar w:fldCharType="end"/>
      </w:r>
      <w:r w:rsidRPr="00DD0ACD">
        <w:rPr>
          <w:lang w:val="da-DK"/>
        </w:rPr>
        <w:t xml:space="preserve">. </w:t>
      </w:r>
      <w:r w:rsidRPr="00DD0ACD">
        <w:t>In particular, allocation to evaporative leaf area versus conductive stem area (</w:t>
      </w:r>
      <w:proofErr w:type="spellStart"/>
      <w:r w:rsidRPr="00DD0ACD">
        <w:t>A</w:t>
      </w:r>
      <w:r w:rsidRPr="00DD0ACD">
        <w:rPr>
          <w:vertAlign w:val="subscript"/>
        </w:rPr>
        <w:t>l</w:t>
      </w:r>
      <w:r w:rsidRPr="00DD0ACD">
        <w:t>:A</w:t>
      </w:r>
      <w:r w:rsidRPr="00DD0ACD">
        <w:rPr>
          <w:vertAlign w:val="subscript"/>
        </w:rPr>
        <w:t>s</w:t>
      </w:r>
      <w:proofErr w:type="spellEnd"/>
      <w:r w:rsidRPr="00DD0ACD">
        <w:t xml:space="preserve"> ratio) has emerged as a key physiological knob that trees can turn to balance hydraulic demand (A</w:t>
      </w:r>
      <w:r w:rsidRPr="00DD0ACD">
        <w:rPr>
          <w:vertAlign w:val="subscript"/>
        </w:rPr>
        <w:t>l</w:t>
      </w:r>
      <w:r w:rsidRPr="00DD0ACD">
        <w:t>) with hydraulic supply (A</w:t>
      </w:r>
      <w:r w:rsidRPr="00DD0ACD">
        <w:rPr>
          <w:vertAlign w:val="subscript"/>
        </w:rPr>
        <w:t>s</w:t>
      </w:r>
      <w:r w:rsidRPr="00DD0ACD">
        <w:t xml:space="preserve">) </w:t>
      </w:r>
      <w:r w:rsidR="00DD0ACD">
        <w:fldChar w:fldCharType="begin"/>
      </w:r>
      <w:r w:rsidR="00F41C21">
        <w:instrText xml:space="preserve"> ADDIN ZOTERO_ITEM CSL_CITATION {"citationID":"4Zn4WXnL","properties":{"formattedCitation":"(Mencuccini {\\i{}et al.} 2019b; Mencuccini &amp; Grace 1995; Sanchez Martinez {\\i{}et al.} 2020; Trugman {\\i{}et al.} 2019)","plainCitation":"(Mencuccini et al. 2019b; Mencuccini &amp; Grace 1995; Sanchez Martinez et al. 2020; Trugman et al. 2019)","noteIndex":0},"citationItems":[{"id":6356,"uris":["http://zotero.org/users/6368672/items/SFUQ3AX3"],"itemData":{"id":6356,"type":"article-journal","container-title":"New Phytologist","DOI":"10.1007/978-3-662-22627-8","issue":"4","journalAbbreviation":"New Phytologist","language":"English","page":"1544-1556","title":"Leaf economics and plant hydraulics drive leaf : wood area ratios","volume":"224","author":[{"family":"Mencuccini","given":"Maurizio"},{"family":"Rosas","given":"Teresa"},{"family":"Rowland","given":"Lucy"},{"family":"Choat","given":"Brendan"},{"family":"Cornelissen","given":"Hans"},{"family":"Jansen","given":"Steven"},{"family":"Kramer","given":"Koen"},{"family":"Lapenis","given":"Andrei"},{"family":"Manzoni","given":"Stefano"},{"family":"Niinemets","given":"Ulo"},{"family":"Reich","given":"Peter B."},{"family":"Schrodt","given":"Franziska"},{"family":"Soudzilovskaia","given":"Nadia"},{"family":"Wright","given":"Ian J."},{"family":"Martinez-Vilalta","given":"Jordi"}],"issued":{"date-parts":[["2019",9,18]]}}},{"id":7101,"uris":["http://zotero.org/users/6368672/items/6RZLUN83"],"itemData":{"id":7101,"type":"article-journal","abstract":"We tested the hypothesis that the leaf area/sapwood area ratio in Scots pine (Pinus sylvestris L.) is influenced by site differences in water vapor pressure deficit of the air (D). Two stands of the same provenance were selected, one in western Scotland and one in eastern England, so that effects resulting from age, genetic variability, density and fertility were minimized. Compared with the Scots pine trees at the cooler and wetter site in Scotland, the trees at the warmer and drier site in England produced less leaf area per unit of conducting sapwood area both at a stem height of 1.3 m and at the base of the live crown, whereas stem permeability was similar at both sites. Also, trees at the drier site had less leaf area per unit branch cross-sectional area at the branch base than trees at the wetter site. For each site, the average values for leaf area, sapwood area and permeability were used, together with values of transpiration rates at different D, to calculate average stem water potential gradients. Changes in the leaf area/sapwood area ratio acted to maintain a similar water potential gradient in the stems of trees at both sites despite climatic differences between the sites.","container-title":"Tree Physiology","issue":"1","journalAbbreviation":"Tree physiology","language":"English","page":"1-10","title":"Climate influences the leaf area/sapwood area ratio in Scots pine.","volume":"15","author":[{"family":"Mencuccini","given":"M."},{"family":"Grace","given":"J."}],"issued":{"date-parts":[["1995",2]]}}},{"id":7007,"uris":["http://zotero.org/users/6368672/items/IA7CRWFM"],"itemData":{"id":7007,"type":"article-journal","container-title":"Ecology letters","DOI":"10.1111/2041-210X.13152","issue":"11","journalAbbreviation":"Ecol. Lett.","language":"English","page":"1599-1610","title":"Adaptation and coordinated evolution of plant hydraulic traits","volume":"23","author":[{"family":"Sanchez Martinez","given":"Pablo"},{"family":"Martinez-Vilalta","given":"Jordi"},{"family":"Dexter","given":"Kyle G."},{"family":"Segovia","given":"Ricardo A."},{"family":"Mencuccini","given":"Maurizio"}],"editor":[{"family":"Cleland","given":"Elsa"}],"issued":{"date-parts":[["2020",8,18]]}}},{"id":5580,"uris":["http://zotero.org/users/6368672/items/QDHBT4TU"],"itemData":{"id":5580,"type":"article-journal","abstract":"Forest leaf area has enormous leverage on the carbon cycle because it mediates both forest productivity and resilience to climate extremes. Despite widespread evidence that trees are capable of adjusting to changes in environment across both space and time through modifying carbon allocation to leaves, many vegetation models use fixed carbon allocation schemes independent of environment, which introduces large uncertainties into predictions of future forest responses to atmospheric CO2 fertilization and anthropogenic climate change. Here, we develop an optimization-based model, whereby tree carbon allocation to leaves is an emergent property of environment and plant hydraulic traits. Using a combination of meta-analysis, observational datasets, and model predictions, we find strong evidence that optimal hydra</w:instrText>
      </w:r>
      <w:r w:rsidR="00F41C21" w:rsidRPr="00F41C21">
        <w:rPr>
          <w:lang w:val="fr-FR"/>
        </w:rPr>
        <w:instrText xml:space="preserve">ulic-carbon coupling explains observed patterns in leaf allocation across large environmental and CO2 concentration gradients. Furthermore, testing the sensitivity of leaf allocation strategy to a diversity in hydraulic and economic spectrum physiological traits, we show that plant hydraulic traits in particular have an enormous impact on the global change response of forest leaf area. Our results provide a rigorous theoretical underpinning for improving carbon cycle predictions through advancing model predictions of leaf area, and underscore that tree-level carbon allocation to leaves should be derived from first principles using mechanistic plant hydraulic processes in the next generation of vegetation models.","container-title":"Global Change Biology","DOI":"10.1111/gcb.14680","issue":"10","journalAbbreviation":"Global Change Biology","language":"English","page":"3395-3405","title":"Climate and plant trait strategies determine tree carbon allocation to leaves and mediate future forest productivity.","volume":"25","author":[{"family":"Trugman","given":"Anna T."},{"family":"Anderegg","given":"Leander D. L."},{"family":"Wolfe","given":"Brett T."},{"family":"Birami","given":"Benjamin"},{"family":"Ruehr","given":"Nadine K."},{"family":"Detto","given":"Matteo"},{"family":"Bartlett","given":"Megan K."},{"family":"Anderegg","given":"William R. L."}],"issued":{"date-parts":[["2019",10]]}}}],"schema":"https://github.com/citation-style-language/schema/raw/master/csl-citation.json"} </w:instrText>
      </w:r>
      <w:r w:rsidR="00DD0ACD">
        <w:fldChar w:fldCharType="separate"/>
      </w:r>
      <w:r w:rsidR="00F41C21" w:rsidRPr="00F41C21">
        <w:rPr>
          <w:lang w:val="fr-FR"/>
        </w:rPr>
        <w:t xml:space="preserve">(Mencuccini </w:t>
      </w:r>
      <w:r w:rsidR="00F41C21" w:rsidRPr="00F41C21">
        <w:rPr>
          <w:i/>
          <w:iCs/>
          <w:lang w:val="fr-FR"/>
        </w:rPr>
        <w:t>et al.</w:t>
      </w:r>
      <w:r w:rsidR="00F41C21" w:rsidRPr="00F41C21">
        <w:rPr>
          <w:lang w:val="fr-FR"/>
        </w:rPr>
        <w:t xml:space="preserve"> 2019b; Mencuccini &amp; Grace 1995; Sanchez Martinez </w:t>
      </w:r>
      <w:r w:rsidR="00F41C21" w:rsidRPr="00F41C21">
        <w:rPr>
          <w:i/>
          <w:iCs/>
          <w:lang w:val="fr-FR"/>
        </w:rPr>
        <w:t>et al.</w:t>
      </w:r>
      <w:r w:rsidR="00F41C21" w:rsidRPr="00F41C21">
        <w:rPr>
          <w:lang w:val="fr-FR"/>
        </w:rPr>
        <w:t xml:space="preserve"> 2020; Trugman </w:t>
      </w:r>
      <w:r w:rsidR="00F41C21" w:rsidRPr="00F41C21">
        <w:rPr>
          <w:i/>
          <w:iCs/>
          <w:lang w:val="fr-FR"/>
        </w:rPr>
        <w:t>et al.</w:t>
      </w:r>
      <w:r w:rsidR="00F41C21" w:rsidRPr="00F41C21">
        <w:rPr>
          <w:lang w:val="fr-FR"/>
        </w:rPr>
        <w:t xml:space="preserve"> 2019)</w:t>
      </w:r>
      <w:r w:rsidR="00DD0ACD">
        <w:fldChar w:fldCharType="end"/>
      </w:r>
      <w:r w:rsidRPr="00DD0ACD">
        <w:rPr>
          <w:lang w:val="fr-FR"/>
        </w:rPr>
        <w:t xml:space="preserve">. </w:t>
      </w:r>
      <w:r>
        <w:t xml:space="preserve">Decreasing leaf area per unit stem area helps plants avoid extremely negative xylem water potentials during drought by increasing leaf area-specific hydraulic efficiency </w:t>
      </w:r>
      <w:r w:rsidR="00DD0ACD">
        <w:fldChar w:fldCharType="begin"/>
      </w:r>
      <w:r w:rsidR="00DD0ACD">
        <w:instrText xml:space="preserve"> ADDIN ZOTERO_ITEM CSL_CITATION {"citationID":"Zq2NGMXK","properties":{"formattedCitation":"(Martinez-Vilalta {\\i{}et al.} 2009)","plainCitation":"(Martinez-Vilalta et al. 2009)","noteIndex":0},"citationItems":[{"id":11678,"uris":["http://zotero.org/users/6368672/items/MNPXIQ5M"],"itemData":{"id":11678,"type":"article-journal","abstract":"... whereas intraspecific variation in vulnerability to embolism and leaf physiology appears to be limited . ... r 2 = 0.46, P = 0.015) (Table 5). We also tested whether the variability among populations ... associated with their geographic distance, which could be evidence of a genetic effect ...","container-title":"New Phytologist","DOI":"10.1111/j.1469-8137.2009.02954.x","issue":"2","journalAbbreviation":"New Phytologist","language":"English","page":"353-364","title":"Hydraulic adjustment of Scots pine across Europe","volume":"184","author":[{"family":"Martinez-Vilalta","given":"Jordi"},{"family":"Cochard","given":"H."},{"family":"Mencuccini","given":"M."},{"family":"Sterck","given":"F."},{"family":"Herrero","given":"A."},{"family":"Korhonen","given":"J. F. J."},{"family":"Llorens","given":"P."},{"family":"Nikinmaa","given":"E."},{"family":"Nol","given":"A."},{"family":"Poyatos","given":"R."},{"family":"Ripullone","given":"F."},{"family":"Sass-Klaassen","given":"U."},{"family":"Zweifel","given":"R."}],"issued":{"date-parts":[["2009",10]]}}}],"schema":"https://github.com/citation-style-language/schema/raw/master/csl-citation.json"} </w:instrText>
      </w:r>
      <w:r w:rsidR="00DD0ACD">
        <w:fldChar w:fldCharType="separate"/>
      </w:r>
      <w:r w:rsidR="00DD0ACD" w:rsidRPr="00DD0ACD">
        <w:t xml:space="preserve">(Martinez-Vilalta </w:t>
      </w:r>
      <w:r w:rsidR="00DD0ACD" w:rsidRPr="00DD0ACD">
        <w:rPr>
          <w:i/>
          <w:iCs/>
        </w:rPr>
        <w:t>et al.</w:t>
      </w:r>
      <w:r w:rsidR="00DD0ACD" w:rsidRPr="00DD0ACD">
        <w:t xml:space="preserve"> 2009)</w:t>
      </w:r>
      <w:r w:rsidR="00DD0ACD">
        <w:fldChar w:fldCharType="end"/>
      </w:r>
      <w:r>
        <w:t xml:space="preserve">. Because extremely negative xylem water potentials are the cause of xylem cavitation, by mediating plant hydraulic efficiency </w:t>
      </w:r>
      <w:proofErr w:type="spellStart"/>
      <w:r>
        <w:t>A</w:t>
      </w:r>
      <w:r>
        <w:rPr>
          <w:vertAlign w:val="subscript"/>
        </w:rPr>
        <w:t>l</w:t>
      </w:r>
      <w:r>
        <w:t>:A</w:t>
      </w:r>
      <w:r>
        <w:rPr>
          <w:vertAlign w:val="subscript"/>
        </w:rPr>
        <w:t>s</w:t>
      </w:r>
      <w:proofErr w:type="spellEnd"/>
      <w:r>
        <w:t xml:space="preserve"> is a key regulator of drought exposure (the amount of physiological stress a plant experiences during water deficit)</w:t>
      </w:r>
      <w:r w:rsidR="00057D1B">
        <w:fldChar w:fldCharType="begin"/>
      </w:r>
      <w:r w:rsidR="00057D1B">
        <w:instrText xml:space="preserve"> ADDIN ZOTERO_ITEM CSL_CITATION {"citationID":"sG55nD78","properties":{"formattedCitation":"(Whitehead &amp; Jarvis 1981)","plainCitation":"(Whitehead &amp; Jarvis 1981)","noteIndex":0},"citationItems":[{"id":5873,"uris":["http://zotero.org/users/6368672/items/876ZIS37"],"itemData":{"id":5873,"type":"chapter","abstract":"In transpiration water moves from the source of high potential in the soil to the sink of low potential in the atmosphere through the vegetation, along a ow pathway which has both ow resistance and capacitance. Forest is characterized by substantial spatial separation ...","event-place":"New York, NY USA","publisher":"Academic Press","publisher-place":"New York, NY USA","title":"Coniferous forests and plantations","title-short":"Woody Plant Communities","author":[{"family":"Whitehead","given":"D."},{"family":"Jarvis","given":"P. G."}],"editor":[{"family":"Kozlowski","given":"T. T."}],"issued":{"date-parts":[["1981"]]}}}],"schema":"https://github.com/citation-style-language/schema/raw/master/csl-citation.json"} </w:instrText>
      </w:r>
      <w:r w:rsidR="00057D1B">
        <w:fldChar w:fldCharType="separate"/>
      </w:r>
      <w:r w:rsidR="00057D1B">
        <w:rPr>
          <w:noProof/>
        </w:rPr>
        <w:t>(Whitehead &amp; Jarvis 1981)</w:t>
      </w:r>
      <w:r w:rsidR="00057D1B">
        <w:fldChar w:fldCharType="end"/>
      </w:r>
      <w:r>
        <w:t xml:space="preserve">. While many within-species trait-climate relationships have proven esoteric and context dependent </w:t>
      </w:r>
      <w:r w:rsidR="00F41C21">
        <w:fldChar w:fldCharType="begin"/>
      </w:r>
      <w:r w:rsidR="00F41C21">
        <w:instrText xml:space="preserve"> ADDIN ZOTERO_ITEM CSL_CITATION {"citationID":"X7RcPDcL","properties":{"formattedCitation":"(Anderegg 2023)","plainCitation":"(Anderegg 2023)","noteIndex":0},"citationItems":[{"id":15184,"uris":["http://zotero.org/users/6368672/items/PBCVXWNQ"],"itemData":{"id":15184,"type":"article-journal","abstract":"Plant functional traits are powerful ecological tools, but the relationships between plant traits and climate (or environmental variables more broadly) are often remarkably weak. This presents a paradox: Plant traits govern plant interactions with their environment, but the environment does not strongly predict the traits of plants living there. Unpacking this paradox requires differentiating the mechanisms of trait variation and potential confounds of trait–environment relationships at different evolutionary and ecological scales ranging from within species to among communities. It also necessitates a more integrated understanding of physiological and evolutionary equifinality among many traits and plant strategies, and challenges us to understand how supposedly ‘functional’ traits integrate into a whole-organism phenotype in ways that may be largely orthogonal to environmental tolerances.","container-title":"New Phytologist","DOI":"10.1111/nph.18586","ISSN":"1469-8137","issue":"6","language":"en","note":"_eprint: https://onlinelibrary.wiley.com/doi/pdf/10.1111/nph.18586","page":"1998-2004","source":"Wiley Online Library","title":"Why can't we predict traits from the environment?","volume":"237","author":[{"family":"Anderegg","given":"Leander D. L."}],"issued":{"date-parts":[["2023"]]}}}],"schema":"https://github.com/citation-style-language/schema/raw/master/csl-citation.json"} </w:instrText>
      </w:r>
      <w:r w:rsidR="00F41C21">
        <w:fldChar w:fldCharType="separate"/>
      </w:r>
      <w:r w:rsidR="00F41C21">
        <w:rPr>
          <w:noProof/>
        </w:rPr>
        <w:t>(Anderegg 2023)</w:t>
      </w:r>
      <w:r w:rsidR="00F41C21">
        <w:fldChar w:fldCharType="end"/>
      </w:r>
      <w:r>
        <w:t xml:space="preserve">, variation in </w:t>
      </w:r>
      <w:proofErr w:type="spellStart"/>
      <w:r>
        <w:t>A</w:t>
      </w:r>
      <w:r>
        <w:rPr>
          <w:vertAlign w:val="subscript"/>
        </w:rPr>
        <w:t>l</w:t>
      </w:r>
      <w:r>
        <w:t>:A</w:t>
      </w:r>
      <w:r>
        <w:rPr>
          <w:vertAlign w:val="subscript"/>
        </w:rPr>
        <w:t>s</w:t>
      </w:r>
      <w:proofErr w:type="spellEnd"/>
      <w:r>
        <w:t xml:space="preserve"> within an individual species in response to water limitation has emerged as a consistent pattern across studies and systems </w:t>
      </w:r>
      <w:r w:rsidR="00F41C21">
        <w:fldChar w:fldCharType="begin"/>
      </w:r>
      <w:r w:rsidR="00F41C21">
        <w:instrText xml:space="preserve"> ADDIN ZOTERO_ITEM CSL_CITATION {"citationID":"2tfiiZOc","properties":{"formattedCitation":"(Anderegg &amp; HilleRisLambers 2016; Anderegg {\\i{}et al.} 2021; Martinez-Vilalta {\\i{}et al.} 2009; Mencuccini &amp; Bonosi 2001; Rosas {\\i{}et al.} 2019)","plainCitation":"(Anderegg &amp; HilleRisLambers 2016; Anderegg et al. 2021; Martinez-Vilalta et al. 2009; Mencuccini &amp; Bonosi 2001; Rosas et al. 2019)","noteIndex":0},"citationItems":[{"id":8488,"uris":["http://zotero.org/users/6368672/items/LMGQC77U"],"itemData":{"id":8488,"type":"article-journal","container-title":"Global Change Biology","DOI":"10.1111/gcb.13148","issue":"3","journalAbbreviation":"Global Change Biology","language":"English","page":"1029-1045","title":"Drought stress limits the geographic ranges of two tree species via different physiological mechanisms","volume":"22","author":[{"family":"Anderegg","given":"Leander DL"},{"family":"HilleRisLambers","given":"J."}],"issued":{"date-parts":[["2016"]]}}},{"id":6759,"uris":["http://zotero.org/users/6368672/items/ICBIJ7ZE"],"itemData":{"id":6759,"type":"article-journal","container-title":"New Phytologist","DOI":"https://doi.org/10.1111/nph.16795","journalAbbreviation":"New Phytologist","language":"English","page":"343","title":"Aridity drives coordinated trait shifts but not decreased trait variance across the geographic range of eight Australian trees","volume":"15","author":[{"family":"Anderegg","given":"Leander D. L."},{"family":"Loy","given":"Xingwen"},{"family":"Markham","given":"Ian P."},{"family":"Elmer","given":"Christina M."},{"family":"Hovenden","given":"Mark J."},{"family":"Hillerislambers","given":"Janneke"},{"family":"Mayfield","given":"Margaret M."}],"issued":{"date-parts":[["2021"]]}}},{"id":11678,"uris":["http://zotero.org/users/6368672/items/MNPXIQ5M"],"itemData":{"id":11678,"type":"article-journal","abstract":"... whereas intraspecific variation in vulnerability to embolism and leaf physiology appears to be limited . ... r 2 = 0.46, P = 0.015) (Table 5). We also tested whether the variability among populations ... associated with their geographic distance, which could be evidence of a genetic effect ...","container-title":"New Phytologist","DOI":"10.1111/j.1469-8137.2009.02954.x","issue":"2","journalAbbreviation":"New Phytologist","language":"English","page":"353-364","title":"Hydraulic adjustment of Scots pine across Europe","volume":"184","author":[{"family":"Martinez-Vilalta","given":"Jordi"},{"family":"Cochard","given":"H."},{"family":"Mencuccini","given":"M."},{"family":"Sterck","given":"F."},{"family":"Herrero","given":"A."},{"family":"Korhonen","given":"J. F. J."},{"family":"Llorens","given":"P."},{"family":"Nikinmaa","given":"E."},{"family":"Nol","given":"A."},{"family":"Poyatos","given":"R."},{"family":"Ripullone","given":"F."},{"family":"Sass-Klaassen","given":"U."},{"family":"Zweifel","given":"R."}],"issued":{"date-parts":[["2009",10]]}}},{"id":7194,"uris":["http://zotero.org/users/6368672/items/GV48KM65"],"itemData":{"id":7194,"type":"article-journal","container-title":"Canadian Journal of Forest Research","DOI":"10.1139/cjfr-31-3-442","issue":"3","journalAbbreviation":"Can. J. For. Res.","page":"442-456","title":"Leaf/sapwood area ratios in Scots pine show acclimation across Europe","volume":"31","author":[{"family":"Mencuccini","given":"Maurizio"},{"family":"Bonosi","given":"Lorenzo"}],"issued":{"date-parts":[["2001"]]}}},{"id":5252,"uris":["http://zotero.org/users/6368672/items/UFV75XRV"],"itemData":{"id":5252,"type":"article-journal","container-title":"New Phytologist","DOI":"10.1111/nph.15684","journalAbbreviation":"New Phytologist","language":"English","page":"632-646","title":"Adjustments and coordination of hydraulic, leaf and stem traits along a water availability gradient","volume":"223","author":[{"family":"Rosas","given":"Teresa"},{"family":"Mencuccini","given":"Maurizio"},{"family":"Barba","given":"Josep"},{"family":"Cochard","given":"Hervé"},{"family":"Saura-Mas","given":"Sandra"},{"family":"Martinez-Vilalta","given":"Jordi"}],"issued":{"date-parts":[["2019",2,13]]}}}],"schema":"https://github.com/citation-style-language/schema/raw/master/csl-citation.json"} </w:instrText>
      </w:r>
      <w:r w:rsidR="00F41C21">
        <w:fldChar w:fldCharType="separate"/>
      </w:r>
      <w:r w:rsidR="00F41C21" w:rsidRPr="00F41C21">
        <w:t xml:space="preserve">(Anderegg &amp; HilleRisLambers 2016; Anderegg </w:t>
      </w:r>
      <w:r w:rsidR="00F41C21" w:rsidRPr="00F41C21">
        <w:rPr>
          <w:i/>
          <w:iCs/>
        </w:rPr>
        <w:t>et al.</w:t>
      </w:r>
      <w:r w:rsidR="00F41C21" w:rsidRPr="00F41C21">
        <w:t xml:space="preserve"> 2021; Martinez-Vilalta </w:t>
      </w:r>
      <w:r w:rsidR="00F41C21" w:rsidRPr="00F41C21">
        <w:rPr>
          <w:i/>
          <w:iCs/>
        </w:rPr>
        <w:t>et al.</w:t>
      </w:r>
      <w:r w:rsidR="00F41C21" w:rsidRPr="00F41C21">
        <w:t xml:space="preserve"> 2009; Mencuccini &amp; Bonosi 2001; Rosas </w:t>
      </w:r>
      <w:r w:rsidR="00F41C21" w:rsidRPr="00F41C21">
        <w:rPr>
          <w:i/>
          <w:iCs/>
        </w:rPr>
        <w:t>et al.</w:t>
      </w:r>
      <w:r w:rsidR="00F41C21" w:rsidRPr="00F41C21">
        <w:t xml:space="preserve"> 2019)</w:t>
      </w:r>
      <w:r w:rsidR="00F41C21">
        <w:fldChar w:fldCharType="end"/>
      </w:r>
      <w:r>
        <w:t xml:space="preserve">. Moreover, a relatively large proportion of global variation in allocation traits occurs within species, in contrast with most other traits that vary primarily at large evolutionary scales and show substantial phylogenetic signal </w:t>
      </w:r>
      <w:r w:rsidR="00F41C21">
        <w:fldChar w:fldCharType="begin"/>
      </w:r>
      <w:r w:rsidR="00F41C21">
        <w:instrText xml:space="preserve"> ADDIN ZOTERO_ITEM CSL_CITATION {"citationID":"cMJfP6sL","properties":{"formattedCitation":"(Anderegg {\\i{}et al.} 2022; Sanchez Martinez {\\i{}et al.} 2020)","plainCitation":"(Anderegg et al. 2022; Sanchez Martinez et al. 2020)","noteIndex":0},"citationItems":[{"id":14546,"uris":["http://zotero.org/users/6368672/items/4ZB4ET9P"],"itemData":{"id":14546,"type":"article-journal","abstract":"Plants are critical mediators of terrestrial mass and energy fluxes, and their structural and functional traits have profound impacts on local and global climate, biogeochemistry, biodiversity, and hydrology. Yet, Earth System Models (ESMs), our most powerful tools for predicting the effects of humans on the coupled biosphere–atmosphere system, simplify the incredible diversity of land plants into a handful of coarse categories of “Plant Functional Types” (PFTs) that often fail to capture ecological dynamics such as biome distributions. The inclusion of more realistic functional diversity is a recognized goal for ESMs, yet there is currently no consistent, widely accepted way to add diversity to models, that is, to determine what new PFTs to add and with what data to constrain their parameters. We review approaches to representing plant diversity in ESMs and draw on recent ecological and evolutionary findings to present an evolution-based functional type approach for further disaggregating functional diversity. Specifically, the prevalence of niche conservatism, or the tendency of closely related taxa to retain similar ecological and functional attributes through evolutionary time, reveals that evolutionary relatedness is a powerful framework for summarizing functional similarities and differences among plant types. We advocate that Plant Functional Types based on dominant evolutionary lineages (“Lineage Functional Types”) will provide an ecologically defensible, tractable, and scalable framework for representing plant diversity in next-generation ESMs, with the potential to improve parameterization, process representation, and model benchmarking. We highlight how the importance of evolutionary history for plant function can unify the work of disparate fields to improve predictive modeling of the Earth system.","container-title":"Global Change Biology","DOI":"10</w:instrText>
      </w:r>
      <w:r w:rsidR="00F41C21" w:rsidRPr="00BC6622">
        <w:instrText xml:space="preserve">.1111/gcb.16040","ISSN":"1365-2486","issue":"8","language":"en","note":"_eprint: https://onlinelibrary.wiley.com/doi/pdf/10.1111/gcb.16040","page":"2541-2554","source":"Wiley Online Library","title":"Representing plant diversity in land models: An evolutionary approach to make “Functional Types” more functional","title-short":"Representing plant diversity in land models","volume":"28","author":[{"family":"Anderegg","given":"Leander D. L."},{"family":"Griffith","given":"Daniel M."},{"family":"Cavender-Bares","given":"Jeannine"},{"family":"Riley","given":"William J."},{"family":"Berry","given":"Joseph A."},{"family":"Dawson","given":"Todd E."},{"family":"Still","given":"Christopher J."}],"issued":{"date-parts":[["2022"]]}}},{"id":7007,"uris":["http://zotero.org/users/6368672/items/IA7CRWFM"],"itemData":{"id":7007,"type":"article-journal","container-title":"Ecology letters","DOI":"10.1111/2041-210X.13152","issue":"11","journalAbbreviation":"Ecol. Lett.","language":"English","page":"1599-1610","title":"Adaptation and coordinated evolution of plant hydraulic traits","volume":"23","author":[{"family":"Sanchez Martinez","given":"Pablo"},{"family":"Martinez-Vilalta","given":"Jordi"},{"family":"Dexter","given":"Kyle G."},{"family":"Segovia","given":"Ricardo A."},{"family":"Mencuccini","given":"Maurizio"}],"editor":[{"family":"Cleland","given":"Elsa"}],"issued":{"date-parts":[["2020",8,18]]}}}],"schema":"https://github.com/citation-style-language/schema/raw/master/csl-citation.json"} </w:instrText>
      </w:r>
      <w:r w:rsidR="00F41C21">
        <w:fldChar w:fldCharType="separate"/>
      </w:r>
      <w:r w:rsidR="00F41C21" w:rsidRPr="00BC6622">
        <w:t xml:space="preserve">(Anderegg </w:t>
      </w:r>
      <w:r w:rsidR="00F41C21" w:rsidRPr="00BC6622">
        <w:rPr>
          <w:i/>
          <w:iCs/>
        </w:rPr>
        <w:t>et al.</w:t>
      </w:r>
      <w:r w:rsidR="00F41C21" w:rsidRPr="00BC6622">
        <w:t xml:space="preserve"> 2022; Sanchez Martinez </w:t>
      </w:r>
      <w:r w:rsidR="00F41C21" w:rsidRPr="00BC6622">
        <w:rPr>
          <w:i/>
          <w:iCs/>
        </w:rPr>
        <w:t>et al.</w:t>
      </w:r>
      <w:r w:rsidR="00F41C21" w:rsidRPr="00BC6622">
        <w:t xml:space="preserve"> 2020)</w:t>
      </w:r>
      <w:r w:rsidR="00F41C21">
        <w:fldChar w:fldCharType="end"/>
      </w:r>
      <w:r w:rsidRPr="00BC6622">
        <w:t xml:space="preserve">. </w:t>
      </w:r>
      <w:r w:rsidRPr="00F41C21">
        <w:t xml:space="preserve">Thus, variable allocation to leaf area may be a key acclamatory mechanism driving within-species variation in hydraulic architecture </w:t>
      </w:r>
      <w:r w:rsidR="00F41C21">
        <w:fldChar w:fldCharType="begin"/>
      </w:r>
      <w:r w:rsidR="00F41C21" w:rsidRPr="00F41C21">
        <w:instrText xml:space="preserve"> ADDIN ZOTERO_ITEM CSL_CITATION {"citationID":"dz84hZbQ","properties":{"formattedCitation":"(Anderegg {\\i{}et al.} 2023)","plainCitation":"(Anderegg et al. 2023)","noteIndex":0},"citationItems":[{"id":15403,"uris":["http://zotero.org/users/6368672/items/MMD6FCAN"],"itemData":{"id":15403,"type":"article","abstract":"Two decades of widespread drought-induced forest mortality events on every forested continent have raised the specter of future unpredictable, rapid ecosystem changes in 21st century forests. Yet our ability to predict drought stress, much less drought-induced mortality across the landscape remains limited. This uncertainty stems at least in part from an incomplete understanding of within-species variation in hydraulic physiology, which reflects the interaction of genetic differentiation among populations (ecotypic variation) and phenotypic plasticity in response to growth environment. We examined among-population genetic differentiation in a number of morphological and hydraulic traits in California blue oak (Quercus douglasii) using a 30 year old common garden. We then compared this genetic trait differentiation and trait-trait integration to wild phenotypes in the field from the original source populations. We found remarkably limited among-population genetic differentiation in all traits in the common garden, but considerable si</w:instrText>
      </w:r>
      <w:r w:rsidR="00F41C21">
        <w:rPr>
          <w:lang w:val="da-DK"/>
        </w:rPr>
        <w:instrText>te-to-site variation in the field. However, it was difficult to explain trait variation in the field using site climate variables, suggesting that gridded climate data does not capture the drivers of plasticity in drought physiology in this species. Trait-trait relationships were also considerably stronger in the field than in the garden, particularly links between leaf morphology, leaf hydraulic efficiency and stem hydraulic e</w:instrText>
      </w:r>
      <w:r w:rsidR="00F41C21" w:rsidRPr="00F41C21">
        <w:instrText xml:space="preserve">fficiency. Indeed, while twelve of 45 potential trait-trait relationships showed significant wild phenotypic correlations, only four relationships showed both genetic and phenotypic correlations, and five relationships showed significantly different genetic and phenotypic correlations. Collectively, our results demonstrate limited ecotypic variation in drought-related physiology but considerable geographic variation in physiology and phenotypic integration in the wild, both driven largely by plasticity.","DOI":"10.1101/2023.08.20.553748","language":"en","license":"© 2023, Posted by Cold Spring Harbor Laboratory. This pre-print is available under a Creative Commons License (Attribution-NonCommercial 4.0 International), CC BY-NC 4.0, as described at http://creativecommons.org/licenses/by-nc/4.0/","note":"page: 2023.08.20.553748\nsection: New Results","publisher":"bioRxiv","source":"bioRxiv","title":"Plasticity drives geographic variation and trait coordination in blue oak drought physiology","URL":"https://www.biorxiv.org/content/10.1101/2023.08.20.553748v1","author":[{"family":"Anderegg","given":"Leander D. L."},{"family":"Skelton","given":"Robert P."},{"family":"Diaz","given":"Jessica"},{"family":"Papper","given":"Prahlad"},{"family":"Ackerly","given":"David D."},{"family":"Dawson","given":"Todd E."}],"accessed":{"date-parts":[["2023",8,31]]},"issued":{"date-parts":[["2023",8,21]]}}}],"schema":"https://github.com/citation-style-language/schema/raw/master/csl-citation.json"} </w:instrText>
      </w:r>
      <w:r w:rsidR="00F41C21">
        <w:fldChar w:fldCharType="separate"/>
      </w:r>
      <w:r w:rsidR="00F41C21" w:rsidRPr="00F41C21">
        <w:t xml:space="preserve">(Anderegg </w:t>
      </w:r>
      <w:r w:rsidR="00F41C21" w:rsidRPr="00F41C21">
        <w:rPr>
          <w:i/>
          <w:iCs/>
        </w:rPr>
        <w:t>et al.</w:t>
      </w:r>
      <w:r w:rsidR="00F41C21" w:rsidRPr="00F41C21">
        <w:t xml:space="preserve"> 2023)</w:t>
      </w:r>
      <w:r w:rsidR="00F41C21">
        <w:fldChar w:fldCharType="end"/>
      </w:r>
      <w:r w:rsidRPr="00F41C21">
        <w:t xml:space="preserve">, which has profound consequences at both the organismal and ecosystem level </w:t>
      </w:r>
      <w:r w:rsidR="00F41C21">
        <w:fldChar w:fldCharType="begin"/>
      </w:r>
      <w:r w:rsidR="00F41C21">
        <w:instrText xml:space="preserve"> ADDIN ZOTERO_ITEM CSL_CITATION {"citationID":"6NTRo7sS","properties":{"formattedCitation":"(Mencuccini {\\i{}et al.} 2019a; Quetin {\\i{}et al.} 2023)","plainCitation":"(Mencuccini et al. 2019a; Quetin et al. 2023)","noteIndex":0},"citationItems":[{"id":5906,"uris":["http://zotero.org/users/6368672/items/6KWLCYFH"],"itemData":{"id":5906,"type":"article-journal","container-title":"New Phytologist","DOI":"10.1093/treephys/25.2.147","issue":"3","journalAbbreviation":"New Phytologist","language":"English","page":"1207-1222","title":"Modelling water fluxes in plants: from tissues to biosphere","volume":"222","author":[{"family":"Mencuccini","given":"Maurizio"},{"family":"Manzoni","given":"Stefano"},{"family":"Christoffersen","given":"Bradley"}],"issued":{"date-parts":[["2019",3,9]]}}},{"id":15392,"uris":["http://zotero.org/users/6368672/items/KRLCLAP2"],"itemData":{"id":15392,"type":"article-journal","abstract":"The extent to which future climate change will increase forest stress and the amount to which species and forest ecosystems can acclimate or adapt to increased stress is a major unknown. We used high-resolution maps of hydraulic traits representi</w:instrText>
      </w:r>
      <w:r w:rsidR="00F41C21" w:rsidRPr="00BC6622">
        <w:instrText>ng the diversity in tree drought toleran</w:instrText>
      </w:r>
      <w:r w:rsidR="00F41C21" w:rsidRPr="00F41C21">
        <w:instrText xml:space="preserve">ce across the United States, a hydraulically enabled tree model, and forest inventory observations of demographic shifts to quantify the ability for within-species acclimation and between-species range shifts to mediate climate stress. We found that forests are likely to experience increases in both acute and chronic hydraulic stress with climate change. Based on current species distributions, regional hydraulic trait diversity was sufficient to buffer against increased stress in 88% of forested areas. However, observed trait velocities in 81% of forested areas are not keeping up with the rate required to ameliorate projected future stress without leaf area acclimation.","container-title":"Global Change Biology","DOI":"10.1111/gcb.16847","ISSN":"1365-2486","issue":"18","language":"en","license":"© 2023 The Authors. Global Change Biology published by John Wiley &amp; Sons Ltd.","note":"_eprint: https://onlinelibrary.wiley.com/doi/pdf/10.1111/gcb.16847","page":"5415-5428","source":"Wiley Online Library","title":"Observed forest trait velocities have not kept pace with hydraulic stress from climate change","volume":"29","author":[{"family":"Quetin","given":"G. R."},{"family":"Anderegg","given":"L. D. L."},{"family":"Boving","given":"I."},{"family":"Anderegg","given":"W. R. L."},{"family":"Trugman","given":"A. T."}],"issued":{"date-parts":[["2023"]]}}}],"schema":"https://github.com/citation-style-language/schema/raw/master/csl-citation.json"} </w:instrText>
      </w:r>
      <w:r w:rsidR="00F41C21">
        <w:fldChar w:fldCharType="separate"/>
      </w:r>
      <w:r w:rsidR="00F41C21" w:rsidRPr="00F41C21">
        <w:t xml:space="preserve">(Mencuccini </w:t>
      </w:r>
      <w:r w:rsidR="00F41C21" w:rsidRPr="00F41C21">
        <w:rPr>
          <w:i/>
          <w:iCs/>
        </w:rPr>
        <w:t>et al.</w:t>
      </w:r>
      <w:r w:rsidR="00F41C21" w:rsidRPr="00F41C21">
        <w:t xml:space="preserve"> 2019a; Quetin </w:t>
      </w:r>
      <w:r w:rsidR="00F41C21" w:rsidRPr="00F41C21">
        <w:rPr>
          <w:i/>
          <w:iCs/>
        </w:rPr>
        <w:t>et al.</w:t>
      </w:r>
      <w:r w:rsidR="00F41C21" w:rsidRPr="00F41C21">
        <w:t xml:space="preserve"> 2023)</w:t>
      </w:r>
      <w:r w:rsidR="00F41C21">
        <w:fldChar w:fldCharType="end"/>
      </w:r>
      <w:r w:rsidRPr="00F41C21">
        <w:t xml:space="preserve">. </w:t>
      </w:r>
      <w:r>
        <w:t>From a carbon economy perspective, biomass-based traits such as the mass of leaves relative to the mass of stems (</w:t>
      </w:r>
      <w:proofErr w:type="spellStart"/>
      <w:r>
        <w:t>M</w:t>
      </w:r>
      <w:r>
        <w:rPr>
          <w:vertAlign w:val="subscript"/>
        </w:rPr>
        <w:t>l</w:t>
      </w:r>
      <w:r>
        <w:t>:M</w:t>
      </w:r>
      <w:r>
        <w:rPr>
          <w:vertAlign w:val="subscript"/>
        </w:rPr>
        <w:t>s</w:t>
      </w:r>
      <w:proofErr w:type="spellEnd"/>
      <w:r>
        <w:t xml:space="preserve">) are an alternative basis for quantifying </w:t>
      </w:r>
      <w:proofErr w:type="spellStart"/>
      <w:r>
        <w:t>leaf:stem</w:t>
      </w:r>
      <w:proofErr w:type="spellEnd"/>
      <w:r>
        <w:t xml:space="preserve"> allocation, and also show relationships with water availability </w:t>
      </w:r>
      <w:r w:rsidR="00F41C21">
        <w:fldChar w:fldCharType="begin"/>
      </w:r>
      <w:r w:rsidR="00F41C21">
        <w:instrText xml:space="preserve"> ADDIN ZOTERO_ITEM CSL_CITATION {"citationID":"lMzrz6wy","properties":{"formattedCitation":"(Ledo {\\i{}et al.} 2018; Poorter {\\i{}et al.} 2012)","plainCitation":"(Ledo et al. 2018; Poorter et al. 2012)","noteIndex":0},"citationItems":[{"id":14399,"uris":["http://zotero.org/users/6368672/items/CH6BFS52"],"itemData":{"id":14399,"type":"article-journal","container-title":"New Phytologist","DOI":"10.1111/nph.14863","ISSN":"1469-8137","issue":"1","language":"en","note":"_eprint: https://onlinelibrary.wiley.com/doi/pdf/10.1111/nph.14863","page":"8-11","source":"Wiley Online Library","title":"Tree size and climatic water deficit control root to shoot ratio in individual trees globally","volume":"217","author":[{"family":"Ledo","given":"Alicia"},{"family":"Paul","given":"Keryn I."},{"family":"Burslem","given":"David F. R. P."},{"family":"Ewel","given":"John J."},{"family":"Barton","given":"Craig"},{"family":"Battaglia","given":"Michael"},{"family":"Brooksbank","given":"Kim"},{"family":"Carter","given":"Jennifer"},{"family":"Eid","given":"Tron Haakon"},{"family":"England","given":"Jacqueline R."},{"family":"Fitzgerald","given":"Anthony"},{"family":"Jonson","given":"Justin"},{"family":"Mencuccini","given":"Maurizio"},{"family":"Montagu","given":"Kelvin D."},{"family":"Montero","given":"Gregorio"},{"family":"Mugasha","given":"Wilson Ancelm"},{"family":"Pinkard","given":"Elizabeth"},{"family":"Roxburgh","given":"Stephen"},{"family":"Ryan","given":"Casey M."},{"family":"Ruiz-Peinado","given":"Ricardo"},{"family":"Sochacki","given":"Stan"},{"family":"Specht","given":"Alison"},{"family":"Wildy","given":"Daniel"},{"family":"Wirth","given":"Christian"},{"family":"Zerihun","given":"Ayalsew"},{"family":"Chave","given":"Jérôme"}],"issued":{"date-parts":[["2018"]]}}},{"id":13907,"uris":["http://zotero.org/users/6368672/items/FSYL4J7T"],"itemData":{"id":13907,"type":"article-journal","abstract":"Contents Summary 30 I. Allocation in perspective 31 II. Topics of this review 32 III. Methodology 32 IV. Environmental effects 33 V. Ontogeny 36 VI. Differences between species 40 VII. Physiology and molecular regulation 41 VIII. Ecological aspects 42 IX. Perspectives 45 Acknowledgements 45 References 45 Appendices A1–A4 49 Summary We quantified the biomass allocation patterns to leaves, stems and roots in vegetative plants, and how this is influenced by the growth environment, plant size, evolutionary history and competition. Dose–response curves of allocation were constructed by means of a meta-analysis from a wide array of experimental data. They show that the fraction of whole-plant mass represented by leaves (LMF) increases most strongly with nutrients and decreases most strongly with light. Correction for size-induced allocation patterns diminishes the LMF-response to light, but makes the effect of temperature on LMF more apparent. There is a clear phylogenetic effect on allocation, as eudicots invest relatively more than monocots in leaves, as do gymnosperms compared with woody angiosperms. Plants grown at high densities show a clear increase in the stem fraction. However, in most comparisons across species groups or environmental factors, the variation in LMF is smaller than the variation in one of the other components of the growth analysis equation: the leaf area : leaf mass ratio (SLA). In competitive situations, the stem mass fraction increases to a smaller extent than the specific stem length (stem length : stem mass). Thus, we conclude that plants generally are less able to adjust allocation than to alter organ morphology.","container-title":"New Phytologist","DOI":"https://doi.org/10.1111/j.1469-8137.2011.03952.x","ISSN":"1469-8137","issue":"1","language":"en","license":"© 2011 The Authors. New Phytologist © 2011 New Phytologist Trust","note":"_eprint: https://nph.onlinelibrary.wiley.com/doi/pdf/10.1111/j.1469-8137.2011.03952.x","page":"30-50","source":"Wiley Online Library","title":"Biomass allocation to leaves, stems and roots: meta-analyses of interspecific variation and environmental control","title-short":"Biomass allocation to leaves, stems and roots","volume":"193","author":[{"family":"Poorter","given":"Hendrik"},{"family":"Niklas","given":"Karl J."},{"family":"Reich","given":"Peter B."},{"family":"Oleksyn","given":"Jacek"},{"family":"Poot","given":"Pieter"},{"family":"Mommer","given":"Liesje"}],"issued":{"date-parts":[["2012"]]}}}],"schema":"https://github.com/citation-style-language/schema/raw/master/csl-citation.json"} </w:instrText>
      </w:r>
      <w:r w:rsidR="00F41C21">
        <w:fldChar w:fldCharType="separate"/>
      </w:r>
      <w:r w:rsidR="00F41C21" w:rsidRPr="00F41C21">
        <w:t xml:space="preserve">(Ledo </w:t>
      </w:r>
      <w:r w:rsidR="00F41C21" w:rsidRPr="00F41C21">
        <w:rPr>
          <w:i/>
          <w:iCs/>
        </w:rPr>
        <w:t>et al.</w:t>
      </w:r>
      <w:r w:rsidR="00F41C21" w:rsidRPr="00F41C21">
        <w:t xml:space="preserve"> 2018; Poorter </w:t>
      </w:r>
      <w:r w:rsidR="00F41C21" w:rsidRPr="00F41C21">
        <w:rPr>
          <w:i/>
          <w:iCs/>
        </w:rPr>
        <w:t>et al.</w:t>
      </w:r>
      <w:r w:rsidR="00F41C21" w:rsidRPr="00F41C21">
        <w:t xml:space="preserve"> 2012)</w:t>
      </w:r>
      <w:r w:rsidR="00F41C21">
        <w:fldChar w:fldCharType="end"/>
      </w:r>
      <w:r>
        <w:t xml:space="preserve">, though they have been less studied from a water stress perspective than </w:t>
      </w:r>
      <w:proofErr w:type="spellStart"/>
      <w:r>
        <w:t>A</w:t>
      </w:r>
      <w:r>
        <w:rPr>
          <w:vertAlign w:val="subscript"/>
        </w:rPr>
        <w:t>l</w:t>
      </w:r>
      <w:r>
        <w:t>:A</w:t>
      </w:r>
      <w:r>
        <w:rPr>
          <w:vertAlign w:val="subscript"/>
        </w:rPr>
        <w:t>s</w:t>
      </w:r>
      <w:proofErr w:type="spellEnd"/>
      <w:r>
        <w:t>.</w:t>
      </w:r>
    </w:p>
    <w:p w14:paraId="00000027" w14:textId="23A33AA5" w:rsidR="00844F89" w:rsidRDefault="00000000">
      <w:r>
        <w:rPr>
          <w:b/>
        </w:rPr>
        <w:tab/>
      </w:r>
      <w:r>
        <w:t xml:space="preserve">The second major complication for predicting spatial patterns of mortality is our poor understanding of drought exposure on the landscape. Even as our gridded climate products improve and multiply, our understanding of tree-level critical zone hydrology (from the top of </w:t>
      </w:r>
      <w:proofErr w:type="spellStart"/>
      <w:r>
        <w:t>unweathered</w:t>
      </w:r>
      <w:proofErr w:type="spellEnd"/>
      <w:r>
        <w:t xml:space="preserve"> bedrock to the soil surface) remains quite limited </w:t>
      </w:r>
      <w:r w:rsidR="00F41C21">
        <w:fldChar w:fldCharType="begin"/>
      </w:r>
      <w:r w:rsidR="00F41C21">
        <w:instrText xml:space="preserve"> ADDIN ZOTERO_ITEM CSL_CITATION {"citationID":"qnESsxB2","properties":{"formattedCitation":"(Callahan {\\i{}et al.} 2022; Dawson {\\i{}et al.} 2020; Fan {\\i{}et al.} 2019; Hahm {\\i{}et al.} 2022; Rempe &amp; Dietrich 2018)","plainCitation":"(Callahan et al. 2022; Dawson et al. 2020; Fan et al. 2019; Hahm et al. 2022; Rempe &amp; Dietrich 2018)","noteIndex":0},"citationItems":[{"id":15498,"uris":["http://zotero.org/users/6368672/items/CHKA7DE3"],"itemData":{"id":15498,"type":"article-journal","abstract":"Forests are increasingly threatened by climate-change-fuelled cycles of drought, dieback and wildfires. However, for reasons that remain incompletely understood, some forest stands are more vulnerable than others, leaving a patchwork of varying dieback and wildfire risk after drought. Here, we show that spatial variability in forest drought response can be explained by differences in underlying bedrock. Our analysis links geochemical measurements of bedrock composition, geophysical measurements of subsurface weathering and remotely sensed changes in evapotranspiration during the 2011–2017 drought in California. We find that evapotranspiration plummeted in dense forest stands rooted in weathered, nutrient-rich bedrock. By contrast, relatively unweathered, nutrient-poor bedrock supported thin forest stands that emerged unscathed from the drought. By influencing both subsurface weathering and nutrient supply, bedrock composition regulates the balance of water storage and demand in mountain ecosystems. However, rather than enhancing forest resilience to drought by providing more water-storage capacity, bedrock with more weatherable and nutrient-rich minerals induced greater vulnerability by enabling a boom–bust cycle in which higher ecosystem productivity during wet years drives excess plant water demand during droughts.","container-title":"Nature Geoscience","DOI":"10.1038/s41561-022-01012-2","ISSN":"1752-0908","issue":"9","journalAbbreviation":"Nat. Geosci.","language":"en","license":"2022 The Author(s), under exclusive licence to Springer Nature Limited","note":"number: 9\npublisher: Nature Publishing Group","page":"714-719","source":"www.nature.com","title":"Forest vulnerability to drought controlled by bedrock composition","volume":"15","author":[{"family":"Callahan","given":"Russell P."},{"family":"Riebe","given":"Clifford S."},{"family":"Sklar","given":"Leonard S."},{"family":"Pasquet","given":"Sylvain"},{"family":"Ferrier","given":"Ken L."},{"family":"Hahm","given":"W. Jesse"},{"family":"Taylor","given":"Nicholas J."},{"family":"Grana","given":"Dario"},{"family":"Flinchum","given":"Brady A."},{"family":"Hayes","given":"Jorden L."},{"family":"Holbrook","given":"W. Steven"}],"issued":{"date-parts":[["2022",9]]}}},{"id":15992,"uris":["http://zotero.org/users/6368672/items/8BHID3EL"],"itemData":{"id":15992,"type":"article-journal","abstract":"The emergence of critical zone (CZ) science has provided an integrative platform for investigating plant ecophysiology in the context of landscape evolution, weathering and hydrology. The CZ lies between the top of the vegetation canopy and fresh, chemically unaltered bedrock and plays a pivotal role in sustaining life. We consider what the CZ perspective has recently brought to the study of plant ecophysiology. We specifically highlight novel research demonstrating the importance of the deeper subsurface for plant water and nutrient relations. We also point to knowledge gaps and research opportunities, emphasising, in particular, greater focus on the roles of deep, nonsoil resources and how those resources influence and coevolve with plants as a frontier of plant ecophysiological research.","container-title":"New Phytologist","DOI":"10.1111/nph.16410","ISSN":"1469-8137","issue":"3","language":"en","license":"© 2020 The Authors. New Phytologist © 2020 New Phytologist Trust","note":"_eprint: https://onlinelibrary.wiley.com/doi/pdf/10.1111/nph.16410","page":"666-671","source":"Wiley Online Library","title":"Digging deeper: what the critical zone perspective adds to the study of plant ecophysiology","title-short":"Digging deeper","volume":"226","author":[{"family":"Dawson","given":"Todd E."},{"family":"Hahm","given":"W. Jesse"},{"family":"Crutchfield-Peters","given":"Kelsey"}],"issued":{"date-parts":[["2020"]]}}},{"id":15987,"uris":["http://zotero.org/users/6368672/items/7KVFQG8J"],"itemData":{"id":15987,"type":"article-journal","abstract":"Earth System Models (ESMs) are essential tools for understanding and predicting global change, but they cannot explicitly resolve hillslope-scale terrain structures that fundamentally organize water, energy, and biogeochemical stores and fluxes at subgrid scales. Here we bring together hydrologists, Critical Zone scientists, and ESM developers, to explore how hillslope structures may modulate ESM grid-level water, energy, and biogeochemical fluxes. In contrast to the one-dimensional (1-D), 2- to 3-m deep, and free-draining soil hydrology in most ESM land models, we hypothesize that 3-D, lateral ridge-to-valley flow through shallow and deep paths and insolation contrasts between sunny and shady slopes are the top two globally quantifiable organizers of water and energy (and vegetation) within an ESM grid cell. We hypothesize that these two processes are likely to impact ESM predictions where (and when) water and/or energy are limiting. We further hypothesize that, if implemented in ESM land models, these processes will increase simulated continental water storage and residence time, buffering terrestrial ecosystems against seasonal and interannual droughts. We explore efficient ways to capture these mechanisms in ESMs and identify critical knowledge gaps preventing us from scaling up hillslope to global processes. One such gap is our extremely limited knowledge of the subsurface, where water is stored (supporting vegetation) and released to stream baseflow (supporting aquatic ecosystems). We conclude with a set of organizing hypotheses and a call for global syntheses activities and model experiments to assess the impact of hillslope hydrology on global change predictions.","container-title":"Water Resources Research","DOI":"10.1029/2018WR023903","ISSN":"1944-7973","issue":"2","language":"en","license":"©2019. American Geophysical Union. All Rights Reserved.","note":"_eprint: https://onlinelibrary.wiley.com/doi/pdf/10.1029/2018WR023903","page":"1737-1772","source":"Wiley Online Library","title":"Hillslope Hydrology in Global Change Research and Earth System Modeling","volume":"55","author":[{"family":"Fan","given":"Y."},{"family":"Clark","given":"M."},{"family":"Lawrence","given":"D. M."},{"family":"Swenson","given":"S."},{"family":"Band","given":"L. E."},{"family":"Brantley","given":"S. L."},{"family":"Brooks","given":"P. D."},{"family":"Dietrich","given":"W. E."},{"family":"Flores","given":"A."},{"family":"Grant","given":"G."},{"family":"Kirchner","given":"J. W."},{"family":"Mackay","given":"D. S."},{"family":"McDonnell","given":"J. J."},{"family":"Milly","given":"P. C. D."},{"family":"Sullivan","given":"P. L."},{"family":"Tague","given":"C."},{"family":"Ajami","given":"H."},{"family":"Chaney","given":"N."},{"family":"Hartmann","given":"A."},{"family":"Hazenberg","given":"P."},{"family":"McNamara","given":"J."},{"family":"Pelletier","given":"J."},{"family":"Perket","given":"J."},{"family":"Rouholahnejad-Freund","given":"E."},{"family":"Wagener","given":"T."},{"family":"Zeng","given":"X."},{"family":"Beighley","given":"E."},{"family":"Buzan","given":"J."},{"family":"Huang","given":"M."},{"family":"Livneh","given":"B."},{"family":"Mohanty","given":"B. P."},{"family":"Nijssen","given":"B."},{"family":"Safeeq","given":"M."},{"family":"Shen","given":"C."},{"family":"Verseveld","given":"W.","non-dropping-particle":"van"},{"family":"Volk","given":"J."},{"family":"Yamazaki","given":"D."}],"issued":{"date-parts":[["2019"]]}}},{"id":15995,"uris":["http://zotero.org/users/6368672/items/63NUBLS5"],"itemData":{"id":15995,"type":"article-journal","abstract":"Bedrock vadose zone water storage (i.e., rock moisture) dynamics are rarely observed but potentially key to understanding drought responses. Exploiting a borehole network at a Mediterranean blue oak savanna site—Rancho Venada—we document how water storage capacity in deeply weathered bedrock profiles regulates woody plant water availability and groundwater recharge. The site is in the Northern California Coast Range within steeply dipping turbidites. In a wet year (water year 2019; 647 mm of precipitation), rock moisture was quickly replenished to a characteristic storage capacity, recharging groundwater that emerged at springs to generate streamflow. In the subsequent rainless summer growing season, rock moisture was depleted by about 93 mm. In two drought years that followed (212 and 121 mm of precipitation) the total amount of rock moisture gained each winter was about 54 and 20 mm, respectively, and declines were documented exceeding these amounts, resulting in progressively lower rock moisture content. Oaks, which are rooted into bedrock, demonstrated signs of water stress in drought, including reduced transpiration rates and extremely low water potentials. In the 2020–2021 drought, precipitation did not exceed storage capacity, resulting in variable belowground water storage, increased plant water stress, and no recharge or runoff. Rock moisture deficits (rather than soil moisture deficits) explain these responses.","container-title":"Water Resources Research","DOI":"10.1029/2021WR031781","ISSN":"1944-7973","issue":"4","language":"en","license":"© 2022. American Geophysical Union. All Rights Reserved.","note":"_eprint: https://onlinelibrary.wiley.com/doi/pdf/10.1029/2021WR031781","page":"e2021WR031781","source":"Wiley Online Library","title":"Bedrock Vadose Zone Storage Dynamics Under Extreme Drought: Consequences for Plant Water Availability, Recharge, and Runoff","title-short":"Bedrock Vadose Zone Storage Dynamics Under Extreme Drought","volume":"58","author":[{"family":"Hahm","given":"W. J."},{"family":"Dralle","given":"D. N."},{"family":"Sanders","given":"M."},{"family":"Bryk","given":"A. B."},{"family":"Fauria","given":"K. E."},{"family":"Huang","given":"M. H."},{"family":"Hudson-Rasmussen","given":"B."},{"family":"Nelson","given":"M. D."},{"family":"Pedrazas","given":"M. A."},{"family":"Schmidt","given":"L."},{"family":"Whiting","given":"J."},{"family":"Dietrich","given":"W. E."},{"family":"Rempe","given":"D. M."}],"issued":{"date-parts":[["2022"]]}}},{"id":15990,"uris":["http://zotero.org/users/6368672/items/EPPFAXC4"],"itemData":{"id":15990,"type":"article-journal","abstract":"Recent theory and field observations suggest that a systematically varying weathering zone, that can be tens of meters thick, commonly develops in the bedrock underlying hillslopes. Weathering turns otherwise poorly conductive bedrock into a dynamic water storage reservoir. Infiltrating precipitation typically will pass through unsaturated weathered bedrock before reaching groundwater and running off to streams. This invisible and difficult to access unsaturated zone is virtually unexplored compared with the surface soil mantle. We have proposed the term “rock moisture” to describe the exchangeable water stored in the unsaturated zone in weathered bedrock, purposely choosing a term parallel to, but distinct from, soil moisture, because weathered bedrock is a disti</w:instrText>
      </w:r>
      <w:r w:rsidR="00F41C21" w:rsidRPr="00F41C21">
        <w:rPr>
          <w:lang w:val="da-DK"/>
        </w:rPr>
        <w:instrText>nctly different material that is distributed across landscapes independe</w:instrText>
      </w:r>
      <w:r w:rsidR="00F41C21" w:rsidRPr="00F41C21">
        <w:instrText xml:space="preserve">ntly of soil thickness. Here, we report a multiyear intensive campaign of quantifying rock moisture across a hillslope underlain by a thick weathered bedrock zone using repeat neutron probe measurements in a suite of boreholes. Rock moisture storage accumulates in the wet season, reaches a characteristic upper value, and rapidly passes any additional rainfall downward to groundwater. Hence, rock moisture storage mediates the initiation and magnitude of recharge and runoff. In the dry season, rock moisture storage is gradually depleted by trees for transpiration, leading to a common lower value at the end of the dry season. Up to 27% of the annual rainfall is seasonally stored as rock moisture. Significant rock moisture storage is likely common, and yet it is missing from hydrologic and land-surface models used to predict regional and global climate.","container-title":"Proceedings of the National Academy of Sciences","DOI":"10.1073/pnas.1800141115","issue":"11","note":"publisher: Proceedings of the National Academy of Sciences","page":"2664-2669","source":"pnas.org (Atypon)","title":"Direct observations of rock moisture, a hidden component of the hydrologic cycle","volume":"115","author":[{"family":"Rempe","given":"Daniella M."},{"family":"Dietrich","given":"William E."}],"issued":{"date-parts":[["2018",3,13]]}}}],"schema":"https://github.com/citation-style-language/schema/raw/master/csl-citation.json"} </w:instrText>
      </w:r>
      <w:r w:rsidR="00F41C21">
        <w:fldChar w:fldCharType="separate"/>
      </w:r>
      <w:r w:rsidR="00F41C21" w:rsidRPr="00F41C21">
        <w:t xml:space="preserve">(Callahan </w:t>
      </w:r>
      <w:r w:rsidR="00F41C21" w:rsidRPr="00F41C21">
        <w:rPr>
          <w:i/>
          <w:iCs/>
        </w:rPr>
        <w:t>et al.</w:t>
      </w:r>
      <w:r w:rsidR="00F41C21" w:rsidRPr="00F41C21">
        <w:t xml:space="preserve"> 2022; Dawson </w:t>
      </w:r>
      <w:r w:rsidR="00F41C21" w:rsidRPr="00F41C21">
        <w:rPr>
          <w:i/>
          <w:iCs/>
        </w:rPr>
        <w:t>et al.</w:t>
      </w:r>
      <w:r w:rsidR="00F41C21" w:rsidRPr="00F41C21">
        <w:t xml:space="preserve"> 2020; Fan </w:t>
      </w:r>
      <w:r w:rsidR="00F41C21" w:rsidRPr="00F41C21">
        <w:rPr>
          <w:i/>
          <w:iCs/>
        </w:rPr>
        <w:t>et al.</w:t>
      </w:r>
      <w:r w:rsidR="00F41C21" w:rsidRPr="00F41C21">
        <w:t xml:space="preserve"> 2019; Hahm </w:t>
      </w:r>
      <w:r w:rsidR="00F41C21" w:rsidRPr="00F41C21">
        <w:rPr>
          <w:i/>
          <w:iCs/>
        </w:rPr>
        <w:t>et al.</w:t>
      </w:r>
      <w:r w:rsidR="00F41C21" w:rsidRPr="00F41C21">
        <w:t xml:space="preserve"> 2022; Rempe &amp; Dietrich 2018)</w:t>
      </w:r>
      <w:r w:rsidR="00F41C21">
        <w:fldChar w:fldCharType="end"/>
      </w:r>
      <w:r w:rsidRPr="00F41C21">
        <w:t xml:space="preserve">. </w:t>
      </w:r>
      <w:r>
        <w:t xml:space="preserve">As a consequence, </w:t>
      </w:r>
      <w:r>
        <w:lastRenderedPageBreak/>
        <w:t>translating meteorological drought into ecological drought based on our understanding of plant available water remains quite challenging</w:t>
      </w:r>
      <w:r w:rsidR="00F41C21">
        <w:t xml:space="preserve"> </w:t>
      </w:r>
      <w:r w:rsidR="00F41C21">
        <w:fldChar w:fldCharType="begin"/>
      </w:r>
      <w:r w:rsidR="00F41C21">
        <w:instrText xml:space="preserve"> ADDIN ZOTERO_ITEM CSL_CITATION {"citationID":"giwCRX6m","properties":{"formattedCitation":"(Anderegg {\\i{}et al.} 2013)","plainCitation":"(Anderegg et al. 2013)","noteIndex":0},"citationItems":[{"id":9753,"uris":["http://zotero.org/users/6368672/items/HMPPZBSN"],"itemData":{"id":9753,"type":"article-journal","container-title":"Tree Physiology","DOI":"10.1093/treephys/tpt044","issue":"7","journalAbbreviation":"Tree physiology","language":"English","page":"672-683","title":"Not all droughts are created equal: translating meteorological drought into woody plant mortality","volume":"33","author":[{"family":"Anderegg","given":"L. D. L."},{"family":"Anderegg","given":"W. R. L."},{"family":"Berry","given":"J. A."}],"issued":{"date-parts":[["2013",8,9]]}}}],"schema":"https://github.com/citation-style-language/schema/raw/master/csl-citation.json"} </w:instrText>
      </w:r>
      <w:r w:rsidR="00F41C21">
        <w:fldChar w:fldCharType="separate"/>
      </w:r>
      <w:r w:rsidR="00F41C21" w:rsidRPr="00F41C21">
        <w:t xml:space="preserve">(Anderegg </w:t>
      </w:r>
      <w:r w:rsidR="00F41C21" w:rsidRPr="00F41C21">
        <w:rPr>
          <w:i/>
          <w:iCs/>
        </w:rPr>
        <w:t>et al.</w:t>
      </w:r>
      <w:r w:rsidR="00F41C21" w:rsidRPr="00F41C21">
        <w:t xml:space="preserve"> 2013)</w:t>
      </w:r>
      <w:r w:rsidR="00F41C21">
        <w:fldChar w:fldCharType="end"/>
      </w:r>
      <w:r>
        <w:t xml:space="preserve">, particularly in geologically and topographically complex landscapes. Water balance metrics that integrate water supply and demand are the go-to climate or meteorological variables for understanding ecologically relevant drought or spatial variation in water stress </w:t>
      </w:r>
      <w:r w:rsidR="00F41C21">
        <w:fldChar w:fldCharType="begin"/>
      </w:r>
      <w:r w:rsidR="00F41C21">
        <w:instrText xml:space="preserve"> ADDIN ZOTERO_ITEM CSL_CITATION {"citationID":"gTXL83Nv","properties":{"formattedCitation":"(Berner {\\i{}et al.} 2017; Ledo {\\i{}et al.} 2018; Mitchell {\\i{}et al.} 2016; Stephenson 1998, 1990)","plainCitation":"(Berner et al. 2017; Ledo et al. 2018; Mitchell et al. 2016; Stephenson 1998, 1990)","noteIndex":0},"citationItems":[{"id":12945,"uris":["http://zotero.org/users/6368672/items/4ZGUBN7X"],"itemData":{"id":12945,"type":"article-journal","container-title":"Biogeosciences","DOI":"10.5194/bg-14-365-2017","issue":"2","journalAbbreviation":"Biogeosciences","language":"English","page":"365-378","title":"Water availability limits tree productivity, carbon stocks, and carbon residence time in mature forests across the western US","volume":"14","author":[{"family":"Berner","given":"Logan T."},{"family":"Law","given":"Beverly E."},{"family":"Hudiburg","given":"Tara W."}],"issued":{"date-parts":[["2017"]]}}},{"id":14399,"uris":["http://zotero.org/users/6368672/items/CH6BFS52"],"itemData":{"id":14399,"type":"article-journal","container-title":"New Phytologist","DOI":"10.1111/nph.14863","ISSN":"1469-8137","issue":"1","language":"en","note":"_eprint: https://onlinelibrary.wiley.com/doi/pdf/10.1111/nph.14863","page":"8-11","source":"Wiley Online Library","title":"Tree size and climatic water deficit control root to shoot ratio in individual trees globally","volume":"217","author":[{"family":"Ledo","given":"Alicia"},{"family":"Paul","given":"Keryn I."},{"family":"Burslem","given":"David F. R. P."},{"family":"Ewel","given":"John J."},{"family":"Barton","given":"Craig"},{"family":"Battaglia","given":"Michael"},{"family":"Brooksbank","given":"Kim"},{"family":"Carter","given":"Jennifer"},{"family":"Eid","given":"Tron Haakon"},{"family":"England","given":"Jacqueline R."},{"family":"Fitzgerald","given":"Anthony"},{"family":"Jonson","given":"Justin"},{"family":"Mencuccini","given":"Maurizio"},{"family":"Montagu","given":"Kelvin D."},{"family":"Montero","given":"Gregorio"},{"family":"Mugasha","given":"Wilson Ancelm"},{"family":"Pinkard","given":"Elizabeth"},{"family":"Roxburgh","given":"Stephen"},{"family":"Ryan","given":"Casey M."},{"family":"Ruiz-Peinado","given":"Ricardo"},{"family":"Sochacki","given":"Stan"},{"family":"Specht","given":"Alison"},{"family":"Wildy","given":"Daniel"},{"family":"Wirth","given":"Christian"},{"family":"Zerihun","given":"Ayalsew"},{"family":"Chave","given":"Jérôme"}],"issued":{"date-parts":[["2018"]]}},"label":"page"},{"id":8820,"uris":["http://zotero.org/users/6368672/items/QQ8WZR5A"],"itemData":{"id":8820,"type":"article-journal","container-title":"Global Change Biology","DOI":"10.1111/gcb.13177","issue":"5","journalAbbreviation":"Global Change Biology","language":"English","page":"1677-1689","title":"An ecoclimatic framework for evaluating the resilience of vegetation to water deficit","volume":"22","author":[{"family":"Mitchell","given":"Patrick J."},{"family":"O&amp;apos;Grady","given":"Anthony P."},{"family":"Pinkard","given":"Elizabeth A."},{"family":"Brodribb","given":"Timothy J."},{"family":"Arndt","given":"Stefan K."},{"family":"Blackman","given":"Chris J."},{"family":"Duursma","given":"Remko A."},{"family":"Fensham","given":"Rod J."},{"family":"Hilbert","given":"David W."},{"family":"Nitschke","given":"Craig R."},{"family":"Norris","given":"Jaymie"},{"family":"Roxburgh","given":"Stephen H."},{"family":"Ruthrof","given":"Katinka X."},{"family":"Tissue","given":"David T."}],"issued":{"date-parts":[["2016",3,9]]}}},{"id":8883,"uris":["http://zotero.org/users/6368672/items/A3Z86GVX"],"itemData":{"id":8883,"type":"article-journal","abstract":"Abstract Correlative approaches to understanding the climatic controls of vegetation distribution have exhibited at least two important weaknesses: they have been conceptually divorced across spatial scales, and their climatic parameters have not necessarily ...","container-title":"Journal of Biogeography","journalAbbreviation":"J. Biogeogr.","title":"Actual evapotranspiration and deficit: biologically meaningful correlates of vegetation distribution across spatial scales","author":[{"family":"Stephenson","given":"N."}],"issued":{"date-parts":[["1998"]]}}},{"id":3721,"uris":["http://zotero.org/users/6368672/items/9ATVHPRK"],"itemData":{"id":3721,"type":"article-journal","container-title":"American Naturalist","page":"649-670","title":"Climatic control of vegetation distribution: the role of the water balance","author":[{"family":"Stephenson","given":"Nathan L."}],"issued":{"date-parts":[["1990"]]}}}],"schema":"https://github.com/citation-style-language/schema/raw/master/csl-citation.json"} </w:instrText>
      </w:r>
      <w:r w:rsidR="00F41C21">
        <w:fldChar w:fldCharType="separate"/>
      </w:r>
      <w:r w:rsidR="00F41C21" w:rsidRPr="00F41C21">
        <w:t xml:space="preserve">(Berner </w:t>
      </w:r>
      <w:r w:rsidR="00F41C21" w:rsidRPr="00F41C21">
        <w:rPr>
          <w:i/>
          <w:iCs/>
        </w:rPr>
        <w:t>et al.</w:t>
      </w:r>
      <w:r w:rsidR="00F41C21" w:rsidRPr="00F41C21">
        <w:t xml:space="preserve"> 2017; Ledo </w:t>
      </w:r>
      <w:r w:rsidR="00F41C21" w:rsidRPr="00F41C21">
        <w:rPr>
          <w:i/>
          <w:iCs/>
        </w:rPr>
        <w:t>et al.</w:t>
      </w:r>
      <w:r w:rsidR="00F41C21" w:rsidRPr="00F41C21">
        <w:t xml:space="preserve"> 2018; Mitchell </w:t>
      </w:r>
      <w:r w:rsidR="00F41C21" w:rsidRPr="00F41C21">
        <w:rPr>
          <w:i/>
          <w:iCs/>
        </w:rPr>
        <w:t>et al.</w:t>
      </w:r>
      <w:r w:rsidR="00F41C21" w:rsidRPr="00F41C21">
        <w:t xml:space="preserve"> 2016; Stephenson 1998, 1990)</w:t>
      </w:r>
      <w:r w:rsidR="00F41C21">
        <w:fldChar w:fldCharType="end"/>
      </w:r>
      <w:r>
        <w:t xml:space="preserve">. These range from simple ‘moisture deficit’ calculations (MD, precipitation minus potential evapotranspiration) to modeled ‘climatic water deficit’ (CWD, potential evapotranspiration minus modeled actual evapotranspiration) that estimate the mismatch between water availability and water demand. However, all of these approaches require substantial assumptions about what the hydrologically relevant water bucket is. For CWD calculations, this involves using a simplified soil hydrological model, usually based on large-scale gridded soils data of 1-3m depth, and a model of actual evapotranspiration constrained by this soil bucket </w:t>
      </w:r>
      <w:r w:rsidR="000D22CD">
        <w:fldChar w:fldCharType="begin"/>
      </w:r>
      <w:r w:rsidR="000D22CD">
        <w:instrText xml:space="preserve"> ADDIN ZOTERO_ITEM CSL_CITATION {"citationID":"Folmui2L","properties":{"formattedCitation":"(Abatzoglou {\\i{}et al.} 2018; Flint {\\i{}et al.} 2013)","plainCitation":"(Abatzoglou et al. 2018; Flint et al. 2013)","noteIndex":0},"citationItems":[{"id":15965,"uris":["http://zotero.org/users/6368672/items/KY2LYSLM"],"itemData":{"id":15965,"type":"article-journal","abstract":"We present TerraClimate, a dataset of high-spatial resolution (1/24°, ~4-km) monthly climate and climatic water balance for global terrestrial surfaces from 1958–2015. TerraClimate uses climatically aided interpolation, combining high-spatial resolution climatological normals from the WorldClim dataset, with coarser resolution time varying (i.e., monthly) data from other sources to produce a monthly dataset of precipitation, maximum and minimum temperature, wind speed, vapor pressure, and solar radiation. TerraClimate additionally produces monthly surface water balance datasets using a water balance model that incorporates reference evapotranspiration, precipitation, temperature, and interpolated plant extractable soil water capacity. These data provide important inputs for ecological and hydrological studies at global scales that require high spatial resolution and time varying climate and climatic water balance data. We validated spatiotemporal aspects of TerraClimate using annual temperature, precipitation, and calculated reference evapotranspiration from station data, as well as annual runoff from streamflow gauges. TerraClimate datasets showed noted improvement in overall mean absolute error and increased spatial realism relative to coarser resolution gridded datasets.","container-title":"Scientific Data","DOI":"10.1038/sdata.2017.191","ISSN":"2052-4463","issue":"1","journalAbbreviation":"Sci Data","language":"en","license":"2018 The Author(s)","note":"publisher: Nature Publishing Group","page":"170191","source":"www.nature.com","title":"TerraClimate, a high-resolution global dataset of monthly climate and climatic water balance from 1958–2015","volume":"5","author":[{"family":"Abatzoglou","given":"John T."},{"family":"Dobrowski","given":"Solomon Z."},{"family":"Parks","given":"Sean A."},{"family":"Hegewisch","given":"Katherine C."}],"issued":{"date-parts":[["2018",1,9]]}}},{"id":14466,"uris":["http://zotero.org/users/6368672/items/IMJZ6NTY"],"itemData":{"id":14466,"type":"article-journal","abstract":"Resource managers need spatially explicit models of hydrologic response to changes in key climatic drivers across variable landscape conditions. We demonstrate the utility of a Basin Characterization Model for California (CA-BCM) to integrate high-resolution data on physical watershed characteristics with historical or projected climate data to predict watershed-specific hydrologic responses.","container-title":"Ecological Processes","DOI":"10.1186/2192-1709-2-25","ISSN":"2192-1709","issue":"1","journalAbbreviation":"Ecological Processes","page":"25","source":"BioMed Central","title":"Fine-scale hydrologic modeling for regional landscape applications: the California Basin Characterization Model development and performance","title-short":"Fine-scale hydrologic modeling for regional landscape applications","volume":"2","author":[{"family":"Flint","given":"Lorraine E."},{"family":"Flint","given":"Alan L."},{"family":"Thorne","given":"James H."},{"family":"Boynton","given":"Ryan"}],"issued":{"date-parts":[["2013",7,31]]}}}],"schema":"https://github.com/citation-style-language/schema/raw/master/csl-citation.json"} </w:instrText>
      </w:r>
      <w:r w:rsidR="000D22CD">
        <w:fldChar w:fldCharType="separate"/>
      </w:r>
      <w:r w:rsidR="000D22CD" w:rsidRPr="000D22CD">
        <w:t xml:space="preserve">(Abatzoglou </w:t>
      </w:r>
      <w:r w:rsidR="000D22CD" w:rsidRPr="000D22CD">
        <w:rPr>
          <w:i/>
          <w:iCs/>
        </w:rPr>
        <w:t>et al.</w:t>
      </w:r>
      <w:r w:rsidR="000D22CD" w:rsidRPr="000D22CD">
        <w:t xml:space="preserve"> 2018; Flint </w:t>
      </w:r>
      <w:r w:rsidR="000D22CD" w:rsidRPr="000D22CD">
        <w:rPr>
          <w:i/>
          <w:iCs/>
        </w:rPr>
        <w:t>et al.</w:t>
      </w:r>
      <w:r w:rsidR="000D22CD" w:rsidRPr="000D22CD">
        <w:t xml:space="preserve"> 2013)</w:t>
      </w:r>
      <w:r w:rsidR="000D22CD">
        <w:fldChar w:fldCharType="end"/>
      </w:r>
      <w:r>
        <w:t>. However, not only are our soils data typically not</w:t>
      </w:r>
      <w:r w:rsidR="000D22CD">
        <w:t xml:space="preserve"> </w:t>
      </w:r>
      <w:r>
        <w:t xml:space="preserve">deep enough to represent deeply rooted tree species, they are often quite coarse and inaccurate outside of heavily sampled agricultural areas </w:t>
      </w:r>
      <w:r w:rsidRPr="000D22CD">
        <w:rPr>
          <w:highlight w:val="yellow"/>
        </w:rPr>
        <w:t>(cite)</w:t>
      </w:r>
      <w:r>
        <w:t>. Plus, rock water beyond the classic ‘soil’ water has proven a major water source for many forests globally</w:t>
      </w:r>
      <w:r w:rsidR="000D22CD">
        <w:t xml:space="preserve"> </w:t>
      </w:r>
      <w:r w:rsidR="000D22CD">
        <w:fldChar w:fldCharType="begin"/>
      </w:r>
      <w:r w:rsidR="000D22CD">
        <w:instrText xml:space="preserve"> ADDIN ZOTERO_ITEM CSL_CITATION {"citationID":"rWVD9qG8","properties":{"formattedCitation":"(McCormick {\\i{}et al.} 2021)","plainCitation":"(McCormick et al. 2021)","noteIndex":0},"citationItems":[{"id":14384,"uris":["http://zotero.org/users/6368672/items/ZTDVR33V"],"itemData":{"id":14384,"type":"article-journal","abstract":"In the past several decades, field studies have shown that woody plants can access substantial volumes of water from the pores and fractures of bedrock1–3. If, like soil moisture, bedrock water storage serves as an important source of plant-available water, then conceptual paradigms regarding water and carbon cycling may need to be revised to incorporate bedrock properties and processes4–6. Here we present a lower-bound estimate of the contribution of bedrock water storage to transpiration across the continental United States using distributed, publicly available datasets. Temporal and spatial patterns of bedrock water use across the continental United States indicate that woody plants extensively access bedrock water for transpiration. Plants across diverse climates and biomes access bedrock water routinely and not just during extreme drought conditions. On an annual basis in California, the volumes of bedrock water transpiration exceed the volumes of water stored in human-made reservoirs, and woody vegetation that accesses bedrock water accounts for over 50% of the aboveground carbon stocks in the state. Our findings indicate that plants commonly access rock moisture, as opposed to groundwater, from bedrock and that, like soil moisture, rock moisture is a critical component of terrestrial water and carbon cycling.","container-title":"Nature","DOI":"10.1038/s41586-021-03761-3","ISSN":"1476-4687","issue":"7875","language":"en","license":"2021 The Author(s), under exclusive licence to Springer Nature Limited","note":"Bandiera_abtest: a\nCg_type: Nature Research Journals\nnumber: 7875\nPrimary_atype: Research\npublisher: Nature Publishing Group\nSubject_term: Forest ecology;Hydrology\nSubject_term_id: forest-ecology;hydrology","page":"225-229","source":"www.nature.com","title":"Widespread woody plant use of water stored in bedrock","volume":"597","author":[{"family":"McCormick","given":"Erica L."},{"family":"Dralle","given":"David N."},{"family":"Hahm","given":"W. Jesse"},{"family":"Tune","given":"Alison K."},{"family":"Schmidt","given":"Logan M."},{"family":"Chadwick","given":"K. Dana"},{"family":"Rempe","given":"Daniella M."}],"issued":{"date-parts":[["2021",9]]}}}],"schema":"https://github.com/citation-style-language/schema/raw/master/csl-citation.json"} </w:instrText>
      </w:r>
      <w:r w:rsidR="000D22CD">
        <w:fldChar w:fldCharType="separate"/>
      </w:r>
      <w:r w:rsidR="000D22CD" w:rsidRPr="000D22CD">
        <w:t xml:space="preserve">(McCormick </w:t>
      </w:r>
      <w:r w:rsidR="000D22CD" w:rsidRPr="000D22CD">
        <w:rPr>
          <w:i/>
          <w:iCs/>
        </w:rPr>
        <w:t>et al.</w:t>
      </w:r>
      <w:r w:rsidR="000D22CD" w:rsidRPr="000D22CD">
        <w:t xml:space="preserve"> 2021)</w:t>
      </w:r>
      <w:r w:rsidR="000D22CD">
        <w:fldChar w:fldCharType="end"/>
      </w:r>
      <w:r>
        <w:t>. Thus, most of our tools for understanding climatic or meteorological water limitation drastically simplify the otherwise highly complex Critical Zone hydrology that actually controls tree exposure to drought stress. It remains an open question whether we can accurately describe drought exposure across the landscape, given these data limitations.</w:t>
      </w:r>
    </w:p>
    <w:p w14:paraId="00000028" w14:textId="291311A7" w:rsidR="00844F89" w:rsidRDefault="00000000">
      <w:r>
        <w:tab/>
        <w:t>The blue oak tree (</w:t>
      </w:r>
      <w:r>
        <w:rPr>
          <w:i/>
        </w:rPr>
        <w:t xml:space="preserve">Quercus </w:t>
      </w:r>
      <w:proofErr w:type="spellStart"/>
      <w:r>
        <w:rPr>
          <w:i/>
        </w:rPr>
        <w:t>douglasii</w:t>
      </w:r>
      <w:proofErr w:type="spellEnd"/>
      <w:r>
        <w:rPr>
          <w:i/>
        </w:rPr>
        <w:t xml:space="preserve"> </w:t>
      </w:r>
      <w:r>
        <w:t xml:space="preserve">Hook &amp; </w:t>
      </w:r>
      <w:proofErr w:type="spellStart"/>
      <w:r>
        <w:t>Arn</w:t>
      </w:r>
      <w:proofErr w:type="spellEnd"/>
      <w:r>
        <w:t xml:space="preserve">.), is an ecologically and culturally important foundation species that dominates low elevation woodlands and savannas across California, U.S.A. This deciduous tree species is valued for </w:t>
      </w:r>
      <w:proofErr w:type="spellStart"/>
      <w:r>
        <w:t>dendroclimate</w:t>
      </w:r>
      <w:proofErr w:type="spellEnd"/>
      <w:r>
        <w:t xml:space="preserve"> reconstructions because of its high growth sensitivity to precipitation </w:t>
      </w:r>
      <w:r w:rsidR="000D22CD">
        <w:fldChar w:fldCharType="begin"/>
      </w:r>
      <w:r w:rsidR="000D22CD">
        <w:instrText xml:space="preserve"> ADDIN ZOTERO_ITEM CSL_CITATION {"citationID":"RgcH3sii","properties":{"formattedCitation":"(Stahle {\\i{}et al.} 2013)","plainCitation":"(Stahle et al. 2013)","noteIndex":0},"citationItems":[{"id":15816,"uris":["http://zotero.org/users/6368672/items/5RKK25LC"],"itemData":{"id":15816,"type":"article-journal","abstract":"Abstract Ancient blue oak trees are still widespread across the foothills of the Coast Ranges, Cascades, and Sierra Nevada in California. The most extensive tracts of intact old-growth blue oak woodland appear to survive on rugged and remote terrain in the southern Coast Ranges and on the foothills west and southwest of Mt. Lassen. In the authors' sampling of old-growth stands, most blue oak appear to have recruited to the canopy in the middle to late nineteenth century. The oldest living blue oak tree sampled was over 459 years old, and several dead blue oak logs had over 500 annual rings. Precipitation sensitive tree-ring chronologies up to 700 years long have been developed from old blue oak trees and logs. Annual ring-width chronologies of blue oak are strongly correlated with cool season precipitation totals, streamflow in the major rivers of California, and the estuarine water quality of San Francisco Bay. A new network of 36 blue oak chronologies records spatial anomalies in growth that arise from latitudinal changes in the mean storm track and location of landfalling atmospheric rivers. These long, climate-sensitive blue oak chronologies have been used to reconstruct hydroclimatic history in California and will help to better understand and manage water resources. The environmental history embedded in blue oak growth chronologies may help justify efforts to conserve these authentic old-growth native woodlands.","container-title":"Earth Interactions","DOI":"10.1175/2013EI000518.1","issue":"12","language":"EN","note":"publisher: American Meteorological Society\nsection: Earth Interactions","page":"1-23","source":"journals.ametsoc.org","title":"The Ancient Blue Oak Woodlands of California: Longevity and Hydroclimatic History","title-short":"The Ancient Blue Oak Woodlands of California","volume":"17","author":[{"family":"Stahle","given":"D. W."},{"family":"Griffin","given":"R. D."},{"family":"Meko","given":"D. M."},{"family":"Therrell","given":"M. D."},{"family":"Edmondson","given":"J. R."},{"family":"Cleaveland","given":"M. K."},{"family":"Stahle","given":"L. N."},{"family":"Burnette","given":"D. J."},{"family":"Abatzoglou","given":"J. T."},{"family":"Redmond","given":"K. T."},{"family":"Dettinger","given":"M. D."},{"family":"Cayan","given":"D. R."}],"issued":{"date-parts":[["2013",8,1]]}}}],"schema":"https://github.com/citation-style-language/schema/raw/master/csl-citation.json"} </w:instrText>
      </w:r>
      <w:r w:rsidR="000D22CD">
        <w:fldChar w:fldCharType="separate"/>
      </w:r>
      <w:r w:rsidR="000D22CD" w:rsidRPr="000D22CD">
        <w:t xml:space="preserve">(Stahle </w:t>
      </w:r>
      <w:r w:rsidR="000D22CD" w:rsidRPr="000D22CD">
        <w:rPr>
          <w:i/>
          <w:iCs/>
        </w:rPr>
        <w:t>et al.</w:t>
      </w:r>
      <w:r w:rsidR="000D22CD" w:rsidRPr="000D22CD">
        <w:t xml:space="preserve"> 2013)</w:t>
      </w:r>
      <w:r w:rsidR="000D22CD">
        <w:fldChar w:fldCharType="end"/>
      </w:r>
      <w:r>
        <w:t xml:space="preserve">, and is thus an ideal focal species for studying drought stress as water limitation appears to be a key limit to performance across much of its range. Blue oak also experienced substantial mortality, particularly across southern portions of its geographic range, during the California 2012-2016 drought </w:t>
      </w:r>
      <w:r w:rsidR="000D22CD">
        <w:fldChar w:fldCharType="begin"/>
      </w:r>
      <w:r w:rsidR="000D22CD">
        <w:instrText xml:space="preserve"> ADDIN ZOTERO_ITEM CSL_CITATION {"citationID":"EuAB1xTv","properties":{"formattedCitation":"(Das {\\i{}et al.} 2019)","plainCitation":"(Das et al. 2019)","noteIndex":0},"citationItems":[{"id":7048,"uris":["http://zotero.org/users/6368672/items/NUU4K7UP"],"itemData":{"id":7048,"type":"article-journal","container-title":"Madroño","DOI":"10.3120/0024-9637-66.4.164.s11","issue":"4","journalAbbreviation":"Madroño","page":"164","title":"Tree mortality in blue oak woodland during extreme drought in Sequoia National Park, California","volume":"66","author":[{"family":"Das","given":"Adrian J."},{"family":"Ampersee","given":"Nicholas J."},{"family":"Pfaff","given":"Anne H."},{"family":"Stephenson","given":"Nathan L."},{"family":"Swiecki","given":"Tedmund J."},{"family":"Bernhardt","given":"Elizabeth A."},{"family":"Haggerty","given":"Patricia K."},{"family":"Nydick","given":"Koren R."}],"issued":{"date-parts":[["2019",10,1]]}}}],"schema":"https://github.com/citation-style-language/schema/raw/master/csl-citation.json"} </w:instrText>
      </w:r>
      <w:r w:rsidR="000D22CD">
        <w:fldChar w:fldCharType="separate"/>
      </w:r>
      <w:r w:rsidR="000D22CD" w:rsidRPr="000D22CD">
        <w:t xml:space="preserve">(Das </w:t>
      </w:r>
      <w:r w:rsidR="000D22CD" w:rsidRPr="000D22CD">
        <w:rPr>
          <w:i/>
          <w:iCs/>
        </w:rPr>
        <w:t>et al.</w:t>
      </w:r>
      <w:r w:rsidR="000D22CD" w:rsidRPr="000D22CD">
        <w:t xml:space="preserve"> 2019)</w:t>
      </w:r>
      <w:r w:rsidR="000D22CD">
        <w:fldChar w:fldCharType="end"/>
      </w:r>
      <w:r>
        <w:t xml:space="preserve">, though only about 30% of the spatial variation in mortality patterns across its range could be explained by climate, drought severity, or groundwater depletion </w:t>
      </w:r>
      <w:r w:rsidR="000D22CD">
        <w:fldChar w:fldCharType="begin"/>
      </w:r>
      <w:r w:rsidR="000D22CD">
        <w:instrText xml:space="preserve"> ADDIN ZOTERO_ITEM CSL_CITATION {"citationID":"CGSY3GTB","properties":{"formattedCitation":"(Brown {\\i{}et al.} 2018)","plainCitation":"(Brown et al. 2018)","noteIndex":0},"citationItems":[{"id":7061,"uris":["http://zotero.org/users/6368672/items/EFTEVWJJ"],"itemData":{"id":7061,"type":"article-journal","container-title":"Diversity and Distributions","DOI":"10.1088/1748-9326/8/2/024016","issue":"9","journalAbbreviation":"Diversity Distrib.","language":"English","page":"1186-1198","title":"Future vulnerability mapping based on response to extreme climate events: Dieback thresholds in an endemic California oak","volume":"24","author":[{"family":"Brown","given":"Brittni J."},{"family":"McLaughlin","given":"Blair C."},{"family":"Blakey","given":"Rachel V."},{"family":"Morueta-Holme","given":"Naia"}],"editor":[{"family":"Ibáñez","given":"Inés"}],"issued":{"date-parts":[["2018",7,13]]}}}],"schema":"https://github.com/citation-style-language/schema/raw/master/csl-citation.json"} </w:instrText>
      </w:r>
      <w:r w:rsidR="000D22CD">
        <w:fldChar w:fldCharType="separate"/>
      </w:r>
      <w:r w:rsidR="000D22CD" w:rsidRPr="000D22CD">
        <w:t xml:space="preserve">(Brown </w:t>
      </w:r>
      <w:r w:rsidR="000D22CD" w:rsidRPr="000D22CD">
        <w:rPr>
          <w:i/>
          <w:iCs/>
        </w:rPr>
        <w:t>et al.</w:t>
      </w:r>
      <w:r w:rsidR="000D22CD" w:rsidRPr="000D22CD">
        <w:t xml:space="preserve"> 2018)</w:t>
      </w:r>
      <w:r w:rsidR="000D22CD">
        <w:fldChar w:fldCharType="end"/>
      </w:r>
      <w:r>
        <w:t xml:space="preserve">. Spatial variation among populations in hydraulic thresholds to damage (leaf and stem P50, or the xylem water potential that causes 50% embolism) appears limited in blue oaks </w:t>
      </w:r>
      <w:r w:rsidR="000D22CD">
        <w:fldChar w:fldCharType="begin"/>
      </w:r>
      <w:r w:rsidR="000D22CD">
        <w:instrText xml:space="preserve"> ADDIN ZOTERO_ITEM CSL_CITATION {"citationID":"gzQVvPyl","properties":{"formattedCitation":"(Skelton {\\i{}et al.} 2019)","plainCitation":"(Skelton et al. 2019)","noteIndex":0},"citationItems":[{"id":11,"uris":["http://zotero.org/users/6368672/items/CC3TP3RF"],"itemData":{"id":11,"type":"article-journal","abstract":"Vulnerability to embolism varies between con-generic species distributed along aridity gradients, yet little is known about intraspecific variation and its drivers. Even less is known about intraspecific variation in tissues other than stems, despite results suggesting that roots, stems and leaves can differ in vulnerability. We hypothesized that intraspecific variation in vulnerability in leaves and stems is adaptive and driven by aridity. We quantified leaf and stem vulnerability of Quercus douglasii using the optical technique. To assess contributions of genetic variation and phenotypic plasticity to within-species variation, we quantified the vulnerability of individuals growing in a common garden, but originating from populations along an aridity gradient, as well as individuals from the same wild populations. Intraspecific variation in water potential at which 50% of total embolism in a tissue is observed (P50) was explained mostly by differences between individuals (&gt;66% of total variance) and tissues (16%). There was little between-population variation in leaf/stem P50 in the garden, which was not related to site of origin aridity. Unexpectedly, we observed a positive relationship between wild individual stem P50 and aridity. Although there is no local adaptation and only minor phenotypic plasticity in leaf/stem vulnerability in Q. douglasii, high levels of potentially heritable variation within populations or strong environmental selection could contribute to adaptive responses under future climate change.","container-title":"New Phytologist","DOI":"10.1111/nph.15886","ISSN":"1469-8137","issue":"3","language":"en","license":"© 2019 The Authors. New Phytologist © 2019 New Phytologist Trust","page":"1296-1306","source":"Wiley Online Library","title":"No local adaptation in leaf or stem xylem vulnerability to embolism, but consistent vulnerability segmentation in a North American oak","volume":"223","author":[{"family":"Skelton","given":"Robert P."},{"family":"Anderegg","given":"Leander D. L."},{"family":"Papper","given":"Prahlad"},{"family":"Reich","given":"Emma"},{"family":"Dawson","given":"Todd E."},{"family":"Kling","given":"Matthew"},{"family":"Thompson","given":"Sally E."},{"family":"Diaz","given":"Jessica"},{"family":"Ackerly","given":"David D."}],"issued":{"date-parts":[["2019"]]}}}],"schema":"https://github.com/citation-style-language/schema/raw/master/csl-citation.json"} </w:instrText>
      </w:r>
      <w:r w:rsidR="000D22CD">
        <w:fldChar w:fldCharType="separate"/>
      </w:r>
      <w:r w:rsidR="000D22CD" w:rsidRPr="000D22CD">
        <w:t xml:space="preserve">(Skelton </w:t>
      </w:r>
      <w:r w:rsidR="000D22CD" w:rsidRPr="000D22CD">
        <w:rPr>
          <w:i/>
          <w:iCs/>
        </w:rPr>
        <w:t>et al.</w:t>
      </w:r>
      <w:r w:rsidR="000D22CD" w:rsidRPr="000D22CD">
        <w:t xml:space="preserve"> 2019)</w:t>
      </w:r>
      <w:r w:rsidR="000D22CD">
        <w:fldChar w:fldCharType="end"/>
      </w:r>
      <w:r>
        <w:t xml:space="preserve">, which suggests that understanding spatial variation in drought exposure (either due to trait shifts such as decreasing </w:t>
      </w:r>
      <w:proofErr w:type="spellStart"/>
      <w:r>
        <w:t>A</w:t>
      </w:r>
      <w:r>
        <w:rPr>
          <w:vertAlign w:val="subscript"/>
        </w:rPr>
        <w:t>l</w:t>
      </w:r>
      <w:r>
        <w:t>:A</w:t>
      </w:r>
      <w:r>
        <w:rPr>
          <w:vertAlign w:val="subscript"/>
        </w:rPr>
        <w:t>s</w:t>
      </w:r>
      <w:proofErr w:type="spellEnd"/>
      <w:r>
        <w:t xml:space="preserve"> that avoid drought stress or due to complex hydrological water limitation) is likely key to predicting blue oak mortality</w:t>
      </w:r>
      <w:r w:rsidR="000D22CD">
        <w:t xml:space="preserve"> </w:t>
      </w:r>
      <w:r w:rsidR="000D22CD">
        <w:fldChar w:fldCharType="begin"/>
      </w:r>
      <w:r w:rsidR="000D22CD">
        <w:instrText xml:space="preserve"> ADDIN ZOTERO_ITEM CSL_CITATION {"citationID":"8iKQvtCa","properties":{"formattedCitation":"(McLaughlin {\\i{}et al.} 2020)","plainCitation":"(McLaughlin et al. 2020)","noteIndex":0},"citationItems":[{"id":7057,"uris":["http://zotero.org/users/6368672/items/EMS95PDX"],"itemData":{"id":7057,"type":"article-journal","container-title":"Global Change Biology","DOI":"10.1111/ele.12711","issue":"5","journalAbbreviation":"Global Change Biology","language":"English","page":"3091-3107","title":"Weather underground: Subsurface hydrologic processes mediate tree vulnerability to extreme climatic drought","volume":"26","author":[{"family":"McLaughlin","given":"Blair C."},{"family":"Blakey","given":"Rachel"},{"family":"Weitz","given":"Andrew P."},{"family":"Feng","given":"Xue"},{"family":"Brown","given":"Brittni J."},{"family":"Ackerly","given":"David D."},{"family":"Dawson","given":"Todd E."},{"family":"Thompson","given":"Sally E."}],"issued":{"date-parts":[["2020",4,24]]}}}],"schema":"https://github.com/citation-style-language/schema/raw/master/csl-citation.json"} </w:instrText>
      </w:r>
      <w:r w:rsidR="000D22CD">
        <w:fldChar w:fldCharType="separate"/>
      </w:r>
      <w:r w:rsidR="000D22CD" w:rsidRPr="000D22CD">
        <w:t xml:space="preserve">(McLaughlin </w:t>
      </w:r>
      <w:r w:rsidR="000D22CD" w:rsidRPr="000D22CD">
        <w:rPr>
          <w:i/>
          <w:iCs/>
        </w:rPr>
        <w:t>et al.</w:t>
      </w:r>
      <w:r w:rsidR="000D22CD" w:rsidRPr="000D22CD">
        <w:t xml:space="preserve"> 2020)</w:t>
      </w:r>
      <w:r w:rsidR="000D22CD">
        <w:fldChar w:fldCharType="end"/>
      </w:r>
      <w:r>
        <w:t>.</w:t>
      </w:r>
    </w:p>
    <w:p w14:paraId="00000029" w14:textId="1BDDA791" w:rsidR="00844F89" w:rsidRDefault="00000000">
      <w:pPr>
        <w:rPr>
          <w:highlight w:val="yellow"/>
        </w:rPr>
      </w:pPr>
      <w:r>
        <w:tab/>
        <w:t>We measured end of dry season soil moisture availability, maximum midday water stress</w:t>
      </w:r>
      <w:r w:rsidR="000D22CD">
        <w:t xml:space="preserve"> (collectively ‘drought exposure’)</w:t>
      </w:r>
      <w:r>
        <w:t xml:space="preserve">, stable water isotope tracers, leaf and allocation traits, and growth rates across the geographic range of </w:t>
      </w:r>
      <w:r w:rsidR="000D22CD">
        <w:t xml:space="preserve">a </w:t>
      </w:r>
      <w:r>
        <w:t xml:space="preserve">xerophytic oak tree and asked 1) can we explain the spatial variation in drought exposure across the landscape using climate, soil and isotopic information? 2) how do leaf and allocation traits, particularly </w:t>
      </w:r>
      <w:proofErr w:type="spellStart"/>
      <w:proofErr w:type="gramStart"/>
      <w:r>
        <w:t>A</w:t>
      </w:r>
      <w:r>
        <w:rPr>
          <w:vertAlign w:val="subscript"/>
        </w:rPr>
        <w:t>l</w:t>
      </w:r>
      <w:r>
        <w:t>:A</w:t>
      </w:r>
      <w:r>
        <w:rPr>
          <w:vertAlign w:val="subscript"/>
        </w:rPr>
        <w:t>s</w:t>
      </w:r>
      <w:proofErr w:type="spellEnd"/>
      <w:proofErr w:type="gramEnd"/>
      <w:r>
        <w:t xml:space="preserve"> vary as a function of climate or drought exposure? 3) do individual tree growth rates correspond to site climate, observed drought exposure, or variation in traits? Finally, we used a mechanistic tree hydraulics model to integrate our observations of drought exposure, traits, and growth to test whether </w:t>
      </w:r>
      <w:r w:rsidR="000D22CD" w:rsidRPr="000D22CD">
        <w:t>observed traits are hydraulically optimal and whether a synthetic model integrating traits and climate can explain growth better than empirical, univariate relationships.</w:t>
      </w:r>
    </w:p>
    <w:p w14:paraId="0000002A" w14:textId="79A1FD61" w:rsidR="00844F89" w:rsidRDefault="00000000">
      <w:r>
        <w:lastRenderedPageBreak/>
        <w:tab/>
      </w:r>
      <w:sdt>
        <w:sdtPr>
          <w:tag w:val="goog_rdk_3"/>
          <w:id w:val="-50617580"/>
        </w:sdtPr>
        <w:sdtContent>
          <w:commentRangeStart w:id="2"/>
        </w:sdtContent>
      </w:sdt>
      <w:r>
        <w:t>We predicted</w:t>
      </w:r>
      <w:commentRangeEnd w:id="2"/>
      <w:r>
        <w:commentReference w:id="2"/>
      </w:r>
      <w:r>
        <w:t xml:space="preserve"> </w:t>
      </w:r>
      <w:sdt>
        <w:sdtPr>
          <w:tag w:val="goog_rdk_4"/>
          <w:id w:val="1870640301"/>
        </w:sdtPr>
        <w:sdtContent/>
      </w:sdt>
      <w:r>
        <w:t xml:space="preserve">drought exposure would be broadly correlated with </w:t>
      </w:r>
      <w:r w:rsidR="00F41C21">
        <w:t>climatic water balance</w:t>
      </w:r>
      <w:r>
        <w:t>, but that climate would explain more variation in water availability than maximum water stress</w:t>
      </w:r>
      <w:r w:rsidR="00F41C21">
        <w:t xml:space="preserve"> due to stomatal closure at the driest sites</w:t>
      </w:r>
      <w:r>
        <w:t xml:space="preserve">. We also hypothesized that observed drought exposure would be a better predictor of both allocation traits and growth than climate or soils data, with water availability explaining allocation traits and midday water stress </w:t>
      </w:r>
      <w:r w:rsidR="000D22CD">
        <w:t>and</w:t>
      </w:r>
      <w:r>
        <w:t xml:space="preserve"> the soil-leaf water potential gradient explaining growth variation. Finally, we hypothesized that a mechanistic plant hydraulics model would facilitate the integration of drought exposure and allocation traits to explain growth variation based on modeled carbon gain. </w:t>
      </w:r>
    </w:p>
    <w:p w14:paraId="0000002B" w14:textId="77777777" w:rsidR="00844F89" w:rsidRDefault="00000000">
      <w:pPr>
        <w:rPr>
          <w:b/>
        </w:rPr>
      </w:pPr>
      <w:r>
        <w:tab/>
      </w:r>
    </w:p>
    <w:p w14:paraId="0000002C" w14:textId="77777777" w:rsidR="00844F89" w:rsidRDefault="00000000">
      <w:pPr>
        <w:rPr>
          <w:b/>
        </w:rPr>
      </w:pPr>
      <w:r>
        <w:rPr>
          <w:b/>
        </w:rPr>
        <w:t>Methods:</w:t>
      </w:r>
    </w:p>
    <w:p w14:paraId="0000002D" w14:textId="77777777" w:rsidR="00844F89" w:rsidRDefault="00000000">
      <w:pPr>
        <w:rPr>
          <w:i/>
        </w:rPr>
      </w:pPr>
      <w:r>
        <w:rPr>
          <w:i/>
        </w:rPr>
        <w:t>Study System</w:t>
      </w:r>
    </w:p>
    <w:p w14:paraId="0000002E" w14:textId="30EC6314" w:rsidR="00844F89" w:rsidRDefault="00000000">
      <w:r>
        <w:tab/>
        <w:t>We measured spatial variation in plant water stress, leaf traits, and growth across the geographic distribution of blue oak (</w:t>
      </w:r>
      <w:r>
        <w:rPr>
          <w:i/>
        </w:rPr>
        <w:t xml:space="preserve">Quercus </w:t>
      </w:r>
      <w:proofErr w:type="spellStart"/>
      <w:r>
        <w:rPr>
          <w:i/>
        </w:rPr>
        <w:t>douglasii</w:t>
      </w:r>
      <w:proofErr w:type="spellEnd"/>
      <w:r>
        <w:rPr>
          <w:i/>
        </w:rPr>
        <w:t xml:space="preserve"> </w:t>
      </w:r>
      <w:r>
        <w:t xml:space="preserve">Hook &amp; </w:t>
      </w:r>
      <w:proofErr w:type="spellStart"/>
      <w:r>
        <w:t>Arn</w:t>
      </w:r>
      <w:proofErr w:type="spellEnd"/>
      <w:r>
        <w:t>.), a deciduous tree species endemic to California, USA</w:t>
      </w:r>
      <w:r w:rsidR="000D22CD">
        <w:t xml:space="preserve"> </w:t>
      </w:r>
      <w:r>
        <w:t>around the California Central Valley (Fig. 1a)</w:t>
      </w:r>
      <w:r w:rsidR="000D22CD">
        <w:t>. Blue oak</w:t>
      </w:r>
      <w:r>
        <w:t xml:space="preserve"> inhabits sites experiencing a wide range of precipitation and potential evapotranspiration (Fig. 1b). Blue oak experiences a Mediterranean-type climate, with a hot, dry growing season from roughly April to September and the vast majority of precipitation falling during the cool winter</w:t>
      </w:r>
      <w:r w:rsidR="000D22CD">
        <w:t xml:space="preserve"> </w:t>
      </w:r>
      <w:r>
        <w:t>usually December</w:t>
      </w:r>
      <w:r w:rsidR="000D22CD">
        <w:t xml:space="preserve"> to </w:t>
      </w:r>
      <w:r>
        <w:t>March</w:t>
      </w:r>
      <w:sdt>
        <w:sdtPr>
          <w:tag w:val="goog_rdk_9"/>
          <w:id w:val="818147996"/>
          <w:showingPlcHdr/>
        </w:sdtPr>
        <w:sdtContent>
          <w:r w:rsidR="000D22CD">
            <w:t xml:space="preserve">     </w:t>
          </w:r>
        </w:sdtContent>
      </w:sdt>
      <w:r>
        <w:t>.</w:t>
      </w:r>
    </w:p>
    <w:p w14:paraId="0000002F" w14:textId="7F738C9C" w:rsidR="00844F89" w:rsidRDefault="00000000">
      <w:r>
        <w:rPr>
          <w:b/>
        </w:rPr>
        <w:tab/>
      </w:r>
      <w:r>
        <w:t>We selected 15 study sites that span the majority of the precipitation and potential evapotranspiration range inhabited by blue oak. At the end of the 2018 growing season from 17-27 Sept, when trees were experiencing the annual minimum soil moisture but before leaves had begun to senesce, we sampled predawn an</w:t>
      </w:r>
      <w:r w:rsidR="000D22CD">
        <w:t>d midday l</w:t>
      </w:r>
      <w:r>
        <w:t>eaf water potentials, collected terminal branches for trait measurements, measure leaf gas exchange, and collected tree cores for water stable isotope analysis and growth analysis. We prioritized visiting all sites in as short</w:t>
      </w:r>
      <w:r w:rsidR="000D22CD">
        <w:t xml:space="preserve"> of</w:t>
      </w:r>
      <w:r>
        <w:t xml:space="preserve"> a</w:t>
      </w:r>
      <w:r w:rsidR="000D22CD">
        <w:t xml:space="preserve"> </w:t>
      </w:r>
      <w:r>
        <w:t xml:space="preserve">time period as possible to maximize the comparability of water potential measurements, at the cost of some ancillary measurements at some sites. </w:t>
      </w:r>
      <w:sdt>
        <w:sdtPr>
          <w:tag w:val="goog_rdk_13"/>
          <w:id w:val="1635052073"/>
        </w:sdtPr>
        <w:sdtContent>
          <w:commentRangeStart w:id="3"/>
        </w:sdtContent>
      </w:sdt>
      <w:sdt>
        <w:sdtPr>
          <w:tag w:val="goog_rdk_14"/>
          <w:id w:val="-1710643029"/>
        </w:sdtPr>
        <w:sdtContent>
          <w:commentRangeStart w:id="4"/>
        </w:sdtContent>
      </w:sdt>
      <w:r>
        <w:t xml:space="preserve">We measured predawn and midday water potentials at all 15 sites, but due to logistical constraints only measured traits at 12 sites, growth and isotopes at 11 sites, and leaf gas exchange on a small subset of trees at 7 sites. </w:t>
      </w:r>
      <w:commentRangeEnd w:id="3"/>
      <w:r>
        <w:commentReference w:id="3"/>
      </w:r>
      <w:commentRangeEnd w:id="4"/>
      <w:r>
        <w:commentReference w:id="4"/>
      </w:r>
    </w:p>
    <w:p w14:paraId="00000030" w14:textId="77777777" w:rsidR="00844F89" w:rsidRDefault="00000000">
      <w:pPr>
        <w:rPr>
          <w:b/>
        </w:rPr>
      </w:pPr>
      <w:r>
        <w:rPr>
          <w:b/>
          <w:noProof/>
        </w:rPr>
        <w:drawing>
          <wp:inline distT="114300" distB="114300" distL="114300" distR="114300" wp14:anchorId="610A8CAD" wp14:editId="6CC3A1B6">
            <wp:extent cx="5943600" cy="3200400"/>
            <wp:effectExtent l="0" t="0" r="0" b="0"/>
            <wp:docPr id="21242627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5943600" cy="3200400"/>
                    </a:xfrm>
                    <a:prstGeom prst="rect">
                      <a:avLst/>
                    </a:prstGeom>
                    <a:ln/>
                  </pic:spPr>
                </pic:pic>
              </a:graphicData>
            </a:graphic>
          </wp:inline>
        </w:drawing>
      </w:r>
    </w:p>
    <w:p w14:paraId="00000031" w14:textId="2A82E73E" w:rsidR="00844F89" w:rsidRDefault="00000000">
      <w:r>
        <w:rPr>
          <w:b/>
        </w:rPr>
        <w:lastRenderedPageBreak/>
        <w:t xml:space="preserve">Figure 1: </w:t>
      </w:r>
      <w:r>
        <w:rPr>
          <w:i/>
        </w:rPr>
        <w:t xml:space="preserve">a) The geographic distribution of blue oak (Quercus </w:t>
      </w:r>
      <w:proofErr w:type="spellStart"/>
      <w:r>
        <w:rPr>
          <w:i/>
        </w:rPr>
        <w:t>douglasii</w:t>
      </w:r>
      <w:proofErr w:type="spellEnd"/>
      <w:r>
        <w:rPr>
          <w:i/>
        </w:rPr>
        <w:t xml:space="preserve">) in California, USA spans a large range of mean annual precipitation (MAP in mm, from </w:t>
      </w:r>
      <w:proofErr w:type="spellStart"/>
      <w:r>
        <w:rPr>
          <w:i/>
        </w:rPr>
        <w:t>TerraClimate</w:t>
      </w:r>
      <w:proofErr w:type="spellEnd"/>
      <w:r>
        <w:rPr>
          <w:i/>
        </w:rPr>
        <w:t xml:space="preserve"> (</w:t>
      </w:r>
      <w:proofErr w:type="spellStart"/>
      <w:r>
        <w:rPr>
          <w:i/>
        </w:rPr>
        <w:t>Abatzoglou</w:t>
      </w:r>
      <w:proofErr w:type="spellEnd"/>
      <w:r>
        <w:rPr>
          <w:i/>
        </w:rPr>
        <w:t xml:space="preserve"> et al. 2018)). Black points show locations of herbarium specimens </w:t>
      </w:r>
      <w:r w:rsidR="000D22CD" w:rsidRPr="000D22CD">
        <w:rPr>
          <w:i/>
        </w:rPr>
        <w:fldChar w:fldCharType="begin"/>
      </w:r>
      <w:r w:rsidR="000D22CD" w:rsidRPr="000D22CD">
        <w:rPr>
          <w:i/>
        </w:rPr>
        <w:instrText xml:space="preserve"> ADDIN ZOTERO_ITEM CSL_CITATION {"citationID":"YfIyFNP7","properties":{"formattedCitation":"(Baldwin {\\i{}et al.} 2017)","plainCitation":"(Baldwin et al. 2017)","noteIndex":0},"citationItems":[{"id":5386,"uris":["http://zotero.org/users/6368672/items/XVF8UWLV"],"itemData":{"id":5386,"type":"article-journal","container-title":"American Journal of Botany","DOI":"10.3732/ajb.1600326","issue":"3","journalAbbreviation":"American Journal of Botany","language":"English","page":"487-501","title":"Species richness and endemism in the native flora of California","volume":"104","author":[{"family":"Baldwin","given":"Bruce G."},{"family":"Thornhill","given":"Andrew H."},{"family":"Freyman","given":"William A."},{"family":"Ackerly","given":"David D."},{"family":"Kling","given":"Matthew M."},{"family":"Morueta-Holme","given":"Naia"},{"family":"Mishler","given":"Brent D."}],"issued":{"date-parts":[["2017",4,27]]}}}],"schema":"https://github.com/citation-style-language/schema/raw/master/csl-citation.json"} </w:instrText>
      </w:r>
      <w:r w:rsidR="000D22CD" w:rsidRPr="000D22CD">
        <w:rPr>
          <w:i/>
        </w:rPr>
        <w:fldChar w:fldCharType="separate"/>
      </w:r>
      <w:r w:rsidR="000D22CD" w:rsidRPr="000D22CD">
        <w:rPr>
          <w:i/>
        </w:rPr>
        <w:t>(Baldwin et al. 2017)</w:t>
      </w:r>
      <w:r w:rsidR="000D22CD" w:rsidRPr="000D22CD">
        <w:rPr>
          <w:i/>
        </w:rPr>
        <w:fldChar w:fldCharType="end"/>
      </w:r>
      <w:r w:rsidRPr="000D22CD">
        <w:rPr>
          <w:i/>
        </w:rPr>
        <w:t>,</w:t>
      </w:r>
      <w:r>
        <w:rPr>
          <w:i/>
        </w:rPr>
        <w:t xml:space="preserve"> sampled locations are shown as orange points. b) Sampled locations span the vast majority of the mean annual </w:t>
      </w:r>
      <w:r w:rsidRPr="000D22CD">
        <w:rPr>
          <w:i/>
          <w:iCs/>
        </w:rPr>
        <w:t>precipitation and potential evapotranspiration (PET) space inhabited by blue oak. The 2018 water year (crosses) when samples were collected was substantially hotter and drier than the 1981-2010 historical period (filled points).</w:t>
      </w:r>
    </w:p>
    <w:p w14:paraId="00000032" w14:textId="77777777" w:rsidR="00844F89" w:rsidRDefault="00844F89">
      <w:pPr>
        <w:rPr>
          <w:i/>
        </w:rPr>
      </w:pPr>
    </w:p>
    <w:p w14:paraId="00000033" w14:textId="77777777" w:rsidR="00844F89" w:rsidRDefault="00000000">
      <w:pPr>
        <w:rPr>
          <w:i/>
        </w:rPr>
      </w:pPr>
      <w:r>
        <w:rPr>
          <w:i/>
        </w:rPr>
        <w:t>Leaf water potential</w:t>
      </w:r>
    </w:p>
    <w:p w14:paraId="00000034" w14:textId="6670C15F" w:rsidR="00844F89" w:rsidRDefault="00000000">
      <w:pPr>
        <w:ind w:firstLine="720"/>
      </w:pPr>
      <w:r>
        <w:t>We quantified soil moisture availability by measuring predawn leaf water potential (Ψ</w:t>
      </w:r>
      <w:r>
        <w:rPr>
          <w:vertAlign w:val="subscript"/>
        </w:rPr>
        <w:t>PD</w:t>
      </w:r>
      <w:r>
        <w:t>) between 3am and first light (local time). Assuming limited nighttime transpiration and full equilibration of the tree with the soil, Ψ</w:t>
      </w:r>
      <w:r>
        <w:rPr>
          <w:vertAlign w:val="subscript"/>
        </w:rPr>
        <w:t>PD</w:t>
      </w:r>
      <w:r>
        <w:t xml:space="preserve"> reflects the root zone-integrated soil matric potential. We measured water potential on 3-8 leaves from each of 5-7 trees per site (mean 5.5), either severing the petiole with a sharp razor blade directly from the tree (for short trees) or collecting a branch &gt;50cm long using pole pruners and then immediately cutting 2-3 leaves using a razor blade. Leaves were immediately wrapped in tinfoil and a lightly damp paper towel (to limit evaporation without rehydrating the leaf) and measured in a </w:t>
      </w:r>
      <w:proofErr w:type="spellStart"/>
      <w:r>
        <w:t>Scholander</w:t>
      </w:r>
      <w:proofErr w:type="spellEnd"/>
      <w:r>
        <w:t xml:space="preserve">-type pressure chamber (PMS Instruments, Corvallis, OR, USA) within 1 min of cutting. A ‘modified petiole’ that retained &gt;50% of the leaf lamina </w:t>
      </w:r>
      <w:r w:rsidR="000D22CD">
        <w:fldChar w:fldCharType="begin"/>
      </w:r>
      <w:r w:rsidR="000D22CD">
        <w:instrText xml:space="preserve"> ADDIN ZOTERO_ITEM CSL_CITATION {"citationID":"qrTHdVGz","properties":{"formattedCitation":"(Rodriguez-Dominguez {\\i{}et al.} 2022)","plainCitation":"(Rodriguez-Dominguez et al. 2022)","noteIndex":0},"citationItems":[{"id":14781,"uris":["http://zotero.org/users/6368672/items/7EZ5KD9K"],"itemData":{"id":14781,"type":"article-journal","abstract":"Leaf water potential (ψleaf), typically measured using the pressure chamber, is the most important metric of plant water status, providing high theoretical value and information content for multiple applications in quantifying critical physiological processes including drought responses. Pressure chamber measurements of ψleaf (ψleafPC) are most typical, yet, the practical complexity of the technique and of the underlying theory has led to ambiguous understanding of the conditions to optimize measurements. Consequently, specific techniques and precautions diversified across the global research community, raising questions of reliability and repeatability. Here, we surveyed specific methods of ψleafPC from multiple laboratories, and synthesized experiments testing common assumptions and practices in ψleafPC for diverse species: (i) the need for equilibration of previously transpiring leaves; (ii) leaf storage before measurement; (iii) the equilibration of ψleaf for leaves on bagged branches of a range of dehydration; (iv) the equilibration of ψleaf across the lamina for bagged leaves, and the accuracy of measuring leaves with artificially ‘elongated petioles’; (v) the need in ψleaf measurements for bagging leaves and high humidity within the chamber; (vi) the need to avoid liquid water on leaf surfaces; (vii) the use of ‘pulse’ pressurization versus gradual pressurization; and (viii) variation among experimenters in ψleafPC determination. Based on our findings we provide a best practice protocol to maximise accuracy, and provide recommendations for ongoing species-specific tests of important assumptions in future studies.","container-title":"Plant, Cell &amp; Environment","DOI":"10.1111/pce.14330","ISSN":"1365-3040","issue":"7","language":"en","note":"_eprint: https://onlinelibrary.wiley.com/doi/pdf/10.1111/pce.14330","page":"2037-2061","source":"Wiley Online Library","title":"Leaf water potential measurements using the pressure chamber: Synthetic testing of assumptions towards best practices for precision and accuracy","title-short":"Leaf water potential measurements using the pressure chamber","volume":"45","author":[{"family":"Rodriguez-Dominguez","given":"Celia M."},{"family":"Forner","given":"Alicia"},{"family":"Martorell","given":"Sebastia"},{"family":"Choat","given":"Brendan"},{"family":"Lopez","given":"Rosana"},{"family":"Peters","given":"Jennifer M. R."},{"family":"Pfautsch","given":"Sebastian"},{"family":"Mayr","given":"Stefan"},{"family":"Carins-Murphy","given":"Madeline R."},{"family":"McAdam","given":"Scott A. M."},{"family":"Richardson","given":"Freya"},{"family":"Diaz-Espejo","given":"Antonio"},{"family":"Hernandez-Santana","given":"Virginia"},{"family":"Menezes-Silva","given":"Paulo E."},{"family":"Torres-Ruiz","given":"Jose M."},{"family":"Batz","given":"Timothy A."},{"family":"Sack","given":"Lawren"}],"issued":{"date-parts":[["2022"]]}}}],"schema":"https://github.com/citation-style-language/schema/raw/master/csl-citation.json"} </w:instrText>
      </w:r>
      <w:r w:rsidR="000D22CD">
        <w:fldChar w:fldCharType="separate"/>
      </w:r>
      <w:r w:rsidR="000D22CD" w:rsidRPr="000D22CD">
        <w:t xml:space="preserve">(Rodriguez-Dominguez </w:t>
      </w:r>
      <w:r w:rsidR="000D22CD" w:rsidRPr="000D22CD">
        <w:rPr>
          <w:i/>
          <w:iCs/>
        </w:rPr>
        <w:t>et al.</w:t>
      </w:r>
      <w:r w:rsidR="000D22CD" w:rsidRPr="000D22CD">
        <w:t xml:space="preserve"> 2022)</w:t>
      </w:r>
      <w:r w:rsidR="000D22CD">
        <w:fldChar w:fldCharType="end"/>
      </w:r>
      <w:r>
        <w:t xml:space="preserve"> was quickly cut using a razor blade for leaves that did not extend beyond the pressure chamber lid. </w:t>
      </w:r>
    </w:p>
    <w:p w14:paraId="00000035" w14:textId="0C17CB6D" w:rsidR="00844F89" w:rsidRDefault="00000000">
      <w:r>
        <w:tab/>
        <w:t>We then measured minimum leaf water potential at midday (Ψ</w:t>
      </w:r>
      <w:r>
        <w:rPr>
          <w:vertAlign w:val="subscript"/>
        </w:rPr>
        <w:t>MD</w:t>
      </w:r>
      <w:r>
        <w:t>) between 12:30 and 2pm local time to estimate maximum water stress. Given that the sampling year of 2018 was drier and hotter than average (Fig. 1b), these end-of-season Ψ</w:t>
      </w:r>
      <w:r>
        <w:rPr>
          <w:vertAlign w:val="subscript"/>
        </w:rPr>
        <w:t>MD</w:t>
      </w:r>
      <w:r>
        <w:t xml:space="preserve"> measurements are likely reasonable estimates of longer term </w:t>
      </w:r>
      <w:proofErr w:type="spellStart"/>
      <w:r>
        <w:t>Ψ</w:t>
      </w:r>
      <w:r>
        <w:rPr>
          <w:vertAlign w:val="subscript"/>
        </w:rPr>
        <w:t>min</w:t>
      </w:r>
      <w:proofErr w:type="spellEnd"/>
      <w:r>
        <w:t xml:space="preserve"> values for these trees (minimum leaf water potential experienced by the tree), though the minimum water potentials observed in trees near two of the sampling sites in the midst of the extreme 2012-2026 California drought were ~0.5 MPa more negative than the values we observed at those sites </w:t>
      </w:r>
      <w:r w:rsidR="000D22CD">
        <w:fldChar w:fldCharType="begin"/>
      </w:r>
      <w:r w:rsidR="000D22CD">
        <w:instrText xml:space="preserve"> ADDIN ZOTERO_ITEM CSL_CITATION {"citationID":"DPApBkmi","properties":{"formattedCitation":"(Weitz 2018)","plainCitation":"(Weitz 2018)","noteIndex":0},"citationItems":[{"id":6951,"uris":["http://zotero.org/users/6368672/items/3NKHJKKE"],"itemData":{"id":6951,"type":"thesis","number-of-pages":"1-107","publisher":"UC Berkeley","title":"The physiological ecology of Californian blue oak (Quercus douglasii) and valley oak (Quercus lobata) woodlands in response to extreme drought","author":[{"family":"Weitz","given":"Andrew P."}],"issued":{"date-parts":[["2018",12,15]]}}}],"schema":"https://github.com/citation-style-language/schema/raw/master/csl-citation.json"} </w:instrText>
      </w:r>
      <w:r w:rsidR="000D22CD">
        <w:fldChar w:fldCharType="separate"/>
      </w:r>
      <w:r w:rsidR="000D22CD">
        <w:rPr>
          <w:noProof/>
        </w:rPr>
        <w:t>(Weitz 2018)</w:t>
      </w:r>
      <w:r w:rsidR="000D22CD">
        <w:fldChar w:fldCharType="end"/>
      </w:r>
      <w:r>
        <w:t xml:space="preserve">. Midday water potentials were measured similarly to predawn measurements, except time between leaf cutting and sample measurement was minimized to &lt;30s. </w:t>
      </w:r>
      <w:sdt>
        <w:sdtPr>
          <w:tag w:val="goog_rdk_15"/>
          <w:id w:val="1833870262"/>
        </w:sdtPr>
        <w:sdtContent>
          <w:commentRangeStart w:id="5"/>
        </w:sdtContent>
      </w:sdt>
      <w:r>
        <w:t>For a subset of 2-4 trees at 6 sites, we also measured branch xylem midday water potential by wrapping leaves in tinfoil and bagging terminal branches in a plastic back with damp paper towels to stop transpiration for at least 20 mins prior to leaf collection. Xylem water potential was on average 8% less negative than leaf water potential.</w:t>
      </w:r>
      <w:commentRangeEnd w:id="5"/>
      <w:r>
        <w:commentReference w:id="5"/>
      </w:r>
      <w:r>
        <w:t xml:space="preserve"> Finally, we calculated ΔΨ (the </w:t>
      </w:r>
      <w:proofErr w:type="spellStart"/>
      <w:r>
        <w:t>transpirative</w:t>
      </w:r>
      <w:proofErr w:type="spellEnd"/>
      <w:r>
        <w:t xml:space="preserve"> water potential drop or water potential gradient driven by transpiration) as Ψ</w:t>
      </w:r>
      <w:r>
        <w:rPr>
          <w:vertAlign w:val="subscript"/>
        </w:rPr>
        <w:t>PD</w:t>
      </w:r>
      <w:r>
        <w:t xml:space="preserve"> - Ψ</w:t>
      </w:r>
      <w:r>
        <w:rPr>
          <w:vertAlign w:val="subscript"/>
        </w:rPr>
        <w:t>MD</w:t>
      </w:r>
      <w:r>
        <w:t>.</w:t>
      </w:r>
    </w:p>
    <w:p w14:paraId="00000036" w14:textId="77777777" w:rsidR="00844F89" w:rsidRDefault="00844F89"/>
    <w:p w14:paraId="00000037" w14:textId="77777777" w:rsidR="00844F89" w:rsidRDefault="00000000">
      <w:pPr>
        <w:rPr>
          <w:i/>
        </w:rPr>
      </w:pPr>
      <w:r>
        <w:rPr>
          <w:i/>
        </w:rPr>
        <w:t>Trait measurements</w:t>
      </w:r>
    </w:p>
    <w:p w14:paraId="00000038" w14:textId="42625003" w:rsidR="00844F89" w:rsidRDefault="00000000">
      <w:pPr>
        <w:ind w:firstLine="720"/>
      </w:pPr>
      <w:r>
        <w:t xml:space="preserve">At 12 of the 15 sample sites, we collected leaf and stem tissue for trait measurement. Using pole pruners, we collected 3 terminal twigs from 5 trees measured for water potential, from the south facing, sun exposed mid- to upper-canopy. Terminal twigs included the current year (2018) stem growth, identified by previous year bud scar, and all subtending leaves. Thus, they represent one year’s investment in branch and leaf tissue. Branches were rehydrated using the ‘partial rehydration’ method </w:t>
      </w:r>
      <w:r w:rsidR="000D22CD">
        <w:fldChar w:fldCharType="begin"/>
      </w:r>
      <w:r w:rsidR="000D22CD">
        <w:instrText xml:space="preserve"> ADDIN ZOTERO_ITEM CSL_CITATION {"citationID":"ecxnVwsE","properties":{"formattedCitation":"(P\\uc0\\u233{}rez-Harguindeguy {\\i{}et al.} 2013)","plainCitation":"(Pérez-Harguindeguy et al. 2013)","noteIndex":0},"citationItems":[{"id":4187,"uris":["http://zotero.org/users/6368672/items/J7MG68KG"],"itemData":{"id":4187,"type":"article-journal","container-title":"Australian Journal of Botany","DOI":"10.1071/BT12225","issue":"3","journalAbbreviation":"Aust. J. Bot.","language":"English","page":"167","title":"New handbook for standardised measurement of plant functional traits worldwide","volume":"61","author":[{"family":"Pérez-Harguindeguy","given":"N."},{"family":"Díaz","given":"S."},{"family":"Garnier","given":"E."},{"family":"Lavorel","given":"S."},{"family":"Poorter","given":"H."},{"family":"Jaureguiberry","given":"P."},{"family":"Bret-Harte","given":"M. S."},{"family":"Cornwell","given":"W. K."},{"family":"Craine","given":"J. M."},{"family":"Gurvich","given":"D. E."},{"family":"Urcelay","given":"C."},{"family":"Veneklaas","given":"E. J."},{"family":"Reich","given":"P. B."},{"family":"Poorter","given":"L."},{"family":"Wright","given":"I. J."},{"family":"Ray","given":"P."},{"family":"Enrico","given":"L."},{"family":"Pausas","given":"J. G."},{"family":"Vos","given":"A. C.","non-dropping-particle":"de"},{"family":"Buchmann","given":"N."},{"family":"Funes","given":"G."},{"family":"Quétier","given":"F."},{"family":"Hodgson","given":"J. G."},{"family":"Thompson","given":"K."},{"family":"Morgan","given":"H. D."},{"family":"Steege","given":"H.","non-dropping-particle":"ter"},{"family":"Sack","given":"L."},{"family":"Blonder","given":"B."},{"family":"Poschlod","given":"P."},{"family":"Vaieretti","given":"M. V."},{"family":"Conti","given":"G."},{"family":"Staver","given":"A. C."},{"family":"Aquino","given":"S."},{"family":"Cornelissen","given":"J. H. C."}],"issued":{"date-parts":[["2013"]]}}}],"schema":"https://github.com/citation-style-language/schema/raw/master/csl-citation.json"} </w:instrText>
      </w:r>
      <w:r w:rsidR="000D22CD">
        <w:fldChar w:fldCharType="separate"/>
      </w:r>
      <w:r w:rsidR="000D22CD" w:rsidRPr="000D22CD">
        <w:t xml:space="preserve">(Pérez-Harguindeguy </w:t>
      </w:r>
      <w:r w:rsidR="000D22CD" w:rsidRPr="000D22CD">
        <w:rPr>
          <w:i/>
          <w:iCs/>
        </w:rPr>
        <w:t>et al.</w:t>
      </w:r>
      <w:r w:rsidR="000D22CD" w:rsidRPr="000D22CD">
        <w:t xml:space="preserve"> 2013)</w:t>
      </w:r>
      <w:r w:rsidR="000D22CD">
        <w:fldChar w:fldCharType="end"/>
      </w:r>
      <w:r>
        <w:t xml:space="preserve"> and stored in a cooler or refrigerator for at least 12 hours before sample processing. In the lab, all leaves attached to each terminal twig were removed, weighed for their wet mass (</w:t>
      </w:r>
      <w:proofErr w:type="spellStart"/>
      <w:r>
        <w:t>M</w:t>
      </w:r>
      <w:r>
        <w:rPr>
          <w:vertAlign w:val="subscript"/>
        </w:rPr>
        <w:t>l_wet</w:t>
      </w:r>
      <w:proofErr w:type="spellEnd"/>
      <w:r>
        <w:t xml:space="preserve">), and scanned on a flatbed scanner. Images were analyzed with ImageJ </w:t>
      </w:r>
      <w:r w:rsidR="000D22CD">
        <w:fldChar w:fldCharType="begin"/>
      </w:r>
      <w:r w:rsidR="000D22CD">
        <w:instrText xml:space="preserve"> ADDIN ZOTERO_ITEM CSL_CITATION {"citationID":"PpNnPipx","properties":{"formattedCitation":"(Schneider {\\i{}et al.} 2012)","plainCitation":"(Schneider et al. 2012)","noteIndex":0},"citationItems":[{"id":4640,"uris":["http://zotero.org/users/6368672/items/ZS7AKL2V"],"itemData":{"id":4640,"type":"article-journal","abstract":"Nature Methods 9, 671 (2012). doi:10.1038/nmeth.2089","container-title":"Nature Methods","DOI":"10.1038/nmeth.2089","issue":"7","journalAbbreviation":"Nat Meth","page":"671-675","title":"NIH Image to ImageJ: 25 years of image analysis","volume":"9","author":[{"family":"Schneider","given":"Caroline A."},{"family":"Rasband","given":"Wayne S."},{"family":"Eliceiri","given":"Kevin W."}],"issued":{"date-parts":[["2012",7,1]]}}}],"schema":"https://github.com/citation-style-language/schema/raw/master/csl-citation.json"} </w:instrText>
      </w:r>
      <w:r w:rsidR="000D22CD">
        <w:fldChar w:fldCharType="separate"/>
      </w:r>
      <w:r w:rsidR="000D22CD" w:rsidRPr="000D22CD">
        <w:t xml:space="preserve">(Schneider </w:t>
      </w:r>
      <w:r w:rsidR="000D22CD" w:rsidRPr="000D22CD">
        <w:rPr>
          <w:i/>
          <w:iCs/>
        </w:rPr>
        <w:t>et al.</w:t>
      </w:r>
      <w:r w:rsidR="000D22CD" w:rsidRPr="000D22CD">
        <w:t xml:space="preserve"> 2012)</w:t>
      </w:r>
      <w:r w:rsidR="000D22CD">
        <w:fldChar w:fldCharType="end"/>
      </w:r>
      <w:r>
        <w:t xml:space="preserve"> to calculate whole twig leaf area (A</w:t>
      </w:r>
      <w:r>
        <w:rPr>
          <w:vertAlign w:val="subscript"/>
        </w:rPr>
        <w:t>l</w:t>
      </w:r>
      <w:r>
        <w:t xml:space="preserve">), and total leaf area was divided by leaf number to estimate average leaf size. Stem basal </w:t>
      </w:r>
      <w:r>
        <w:lastRenderedPageBreak/>
        <w:t>diameter underneath the bark was measured at 2-5 radii using digital calipers and average diameter was used to calculate stem cross sectional area (A</w:t>
      </w:r>
      <w:r>
        <w:rPr>
          <w:vertAlign w:val="subscript"/>
        </w:rPr>
        <w:t>s</w:t>
      </w:r>
      <w:r>
        <w:t>). Total twig A</w:t>
      </w:r>
      <w:r>
        <w:rPr>
          <w:vertAlign w:val="subscript"/>
        </w:rPr>
        <w:t>l</w:t>
      </w:r>
      <w:r>
        <w:t xml:space="preserve"> was divided by stem </w:t>
      </w:r>
      <w:proofErr w:type="gramStart"/>
      <w:r>
        <w:t>A</w:t>
      </w:r>
      <w:r>
        <w:rPr>
          <w:vertAlign w:val="subscript"/>
        </w:rPr>
        <w:t>s</w:t>
      </w:r>
      <w:proofErr w:type="gramEnd"/>
      <w:r>
        <w:t xml:space="preserve"> to calculate branch </w:t>
      </w:r>
      <w:proofErr w:type="spellStart"/>
      <w:r>
        <w:t>A</w:t>
      </w:r>
      <w:r>
        <w:rPr>
          <w:vertAlign w:val="subscript"/>
        </w:rPr>
        <w:t>l</w:t>
      </w:r>
      <w:r>
        <w:t>:A</w:t>
      </w:r>
      <w:r>
        <w:rPr>
          <w:vertAlign w:val="subscript"/>
        </w:rPr>
        <w:t>s</w:t>
      </w:r>
      <w:proofErr w:type="spellEnd"/>
      <w:r>
        <w:t xml:space="preserve"> ratio. Stem length was also measured with calipers or a ruler. Leaves and stems were then oven dried at 60°C for 72 hours, and their dry mass measured (</w:t>
      </w:r>
      <w:proofErr w:type="spellStart"/>
      <w:r>
        <w:t>M</w:t>
      </w:r>
      <w:r>
        <w:rPr>
          <w:vertAlign w:val="subscript"/>
        </w:rPr>
        <w:t>l</w:t>
      </w:r>
      <w:proofErr w:type="spellEnd"/>
      <w:r>
        <w:t xml:space="preserve">, </w:t>
      </w:r>
      <w:proofErr w:type="spellStart"/>
      <w:r>
        <w:t>M</w:t>
      </w:r>
      <w:r>
        <w:rPr>
          <w:vertAlign w:val="subscript"/>
        </w:rPr>
        <w:t>s</w:t>
      </w:r>
      <w:proofErr w:type="spellEnd"/>
      <w:r>
        <w:t xml:space="preserve">). Leaf mass per area (LMA) was calculated as </w:t>
      </w:r>
      <w:proofErr w:type="spellStart"/>
      <w:r>
        <w:t>M</w:t>
      </w:r>
      <w:r>
        <w:rPr>
          <w:vertAlign w:val="subscript"/>
        </w:rPr>
        <w:t>l</w:t>
      </w:r>
      <w:proofErr w:type="spellEnd"/>
      <w:r>
        <w:t xml:space="preserve"> / A</w:t>
      </w:r>
      <w:r>
        <w:rPr>
          <w:vertAlign w:val="subscript"/>
        </w:rPr>
        <w:t>l</w:t>
      </w:r>
      <w:r>
        <w:t xml:space="preserve">. </w:t>
      </w:r>
      <w:r w:rsidR="000D22CD">
        <w:t>We calculated l</w:t>
      </w:r>
      <w:r>
        <w:t>eaf mass to stem mass ratio (</w:t>
      </w:r>
      <w:proofErr w:type="spellStart"/>
      <w:proofErr w:type="gramStart"/>
      <w:r>
        <w:t>M</w:t>
      </w:r>
      <w:r>
        <w:rPr>
          <w:vertAlign w:val="subscript"/>
        </w:rPr>
        <w:t>l</w:t>
      </w:r>
      <w:r>
        <w:t>:M</w:t>
      </w:r>
      <w:r>
        <w:rPr>
          <w:vertAlign w:val="subscript"/>
        </w:rPr>
        <w:t>s</w:t>
      </w:r>
      <w:proofErr w:type="spellEnd"/>
      <w:proofErr w:type="gramEnd"/>
      <w:r>
        <w:t>) by dividing leaf dry mass by stem dry mass, and leaf dry matter content (LDMC) was calculated by dividing leaf dry mass by leaf wet mass (</w:t>
      </w:r>
      <w:proofErr w:type="spellStart"/>
      <w:r>
        <w:t>M</w:t>
      </w:r>
      <w:r>
        <w:rPr>
          <w:vertAlign w:val="subscript"/>
        </w:rPr>
        <w:t>l</w:t>
      </w:r>
      <w:proofErr w:type="spellEnd"/>
      <w:r>
        <w:t>/</w:t>
      </w:r>
      <w:proofErr w:type="spellStart"/>
      <w:r>
        <w:t>M</w:t>
      </w:r>
      <w:r>
        <w:rPr>
          <w:vertAlign w:val="subscript"/>
        </w:rPr>
        <w:t>l_wet</w:t>
      </w:r>
      <w:proofErr w:type="spellEnd"/>
      <w:r>
        <w:t xml:space="preserve">). </w:t>
      </w:r>
      <w:sdt>
        <w:sdtPr>
          <w:tag w:val="goog_rdk_18"/>
          <w:id w:val="752704137"/>
        </w:sdtPr>
        <w:sdtContent>
          <w:commentRangeStart w:id="6"/>
        </w:sdtContent>
      </w:sdt>
      <w:r>
        <w:t xml:space="preserve">Because samples were not processed in the lab until after the </w:t>
      </w:r>
      <w:proofErr w:type="gramStart"/>
      <w:r>
        <w:t>10 day</w:t>
      </w:r>
      <w:proofErr w:type="gramEnd"/>
      <w:r>
        <w:t xml:space="preserve"> water potential campaign, some samples were stored for &gt;2 weeks before processing. While leaf area and dry mass were unlikely to be influenced by this storage, we excluded LDMC values from samples that were stored longer than 1.5 weeks from analysis, resulting in exclusion of LDMC values from four sites.</w:t>
      </w:r>
      <w:commentRangeEnd w:id="6"/>
      <w:r>
        <w:commentReference w:id="6"/>
      </w:r>
    </w:p>
    <w:p w14:paraId="00000039" w14:textId="77777777" w:rsidR="00844F89" w:rsidRDefault="00844F89"/>
    <w:p w14:paraId="0000003A" w14:textId="77777777" w:rsidR="00844F89" w:rsidRDefault="00000000">
      <w:pPr>
        <w:rPr>
          <w:i/>
        </w:rPr>
      </w:pPr>
      <w:r>
        <w:rPr>
          <w:i/>
        </w:rPr>
        <w:t>Stable water isotopes</w:t>
      </w:r>
    </w:p>
    <w:p w14:paraId="0000003B" w14:textId="4475FFDC" w:rsidR="00844F89" w:rsidRDefault="00000000">
      <w:pPr>
        <w:ind w:firstLine="720"/>
      </w:pPr>
      <w:r>
        <w:t xml:space="preserve">Xylem water </w:t>
      </w:r>
      <w:r>
        <w:rPr>
          <w:vertAlign w:val="superscript"/>
        </w:rPr>
        <w:t>18</w:t>
      </w:r>
      <w:r>
        <w:t>O and deuterium (</w:t>
      </w:r>
      <w:r>
        <w:rPr>
          <w:vertAlign w:val="superscript"/>
        </w:rPr>
        <w:t>2</w:t>
      </w:r>
      <w:r>
        <w:t xml:space="preserve">H or D) content was measured at 11 of the study sites on 5 trees (7 trees at two sites, 3 trees at one site). Tree cores of roughly 4cm length were extracted from study trees at breast height, rapidly placed in pop top scintillation vials (after removing bark and cambium), wrapped in parafilm and stored in a cooler until frozen in the lab. Water was cryogenically extracted </w:t>
      </w:r>
      <w:r w:rsidR="003D4942">
        <w:fldChar w:fldCharType="begin"/>
      </w:r>
      <w:r w:rsidR="003D4942">
        <w:instrText xml:space="preserve"> ADDIN ZOTERO_ITEM CSL_CITATION {"citationID":"6mxymN9r","properties":{"formattedCitation":"(Ehleringer {\\i{}et al.} 2000)","plainCitation":"(Ehleringer et al. 2000)","noteIndex":0},"citationItems":[{"id":15964,"uris":["http://zotero.org/users/6368672/items/2UN9Y6LI"],"itemData":{"id":15964,"type":"chapter","abstract":"Virtually all elements of biological interest have multiple stable isotopic forms and the fractionation events associated with biological and physical processes help to create spatial and temporal variations in isotopic abundance that can be used to understand the dynamics of ecological systems. Stable isotope ratio analyses at natural abundance levels can provide integrated information on ecosystem functioning, such as variations in water-use activities by different elements within an ecosystem (Ehleringer et al. 1993; Dawson and Ehleringer 1998). Stable isotope ratio analyses do not provide information on water flux rates through the ecosystem, but instead they help constrain the analysis of flux data, such as through identifying those specific soil layers that are the source of current moisture use by the vegetation or the ratio of carbon dioxide-to-water (CO2-to-H2O) flux.","container-title":"Methods in Ecosystem Science","event-place":"New York, NY","ISBN":"978-1-4612-1224-9","language":"en","note":"DOI: 10.1007/978-1-4612-1224-9_13","page":"181-198","publisher":"Springer","publisher-place":"New York, NY","source":"Springer Link","title":"Assessing Ecosystem-Level Water Relations Through Stable Isotope Ratio Analyses","URL":"https://doi.org/10.1007/978-1-4612-1224-9_13","author":[{"family":"Ehleringer","given":"James R."},{"family":"Roden","given":"John"},{"family":"Dawson","given":"Todd E."}],"editor":[{"family":"Sala","given":"Osvaldo E."},{"family":"Jackson","given":"Robert B."},{"family":"Mooney","given":"Harold A."},{"family":"Howarth","given":"Robert W."}],"accessed":{"date-parts":[["2024",5,5]]},"issued":{"date-parts":[["2000"]]}}}],"schema":"https://github.com/citation-style-language/schema/raw/master/csl-citation.json"} </w:instrText>
      </w:r>
      <w:r w:rsidR="003D4942">
        <w:fldChar w:fldCharType="separate"/>
      </w:r>
      <w:r w:rsidR="003D4942" w:rsidRPr="003D4942">
        <w:t xml:space="preserve">(Ehleringer </w:t>
      </w:r>
      <w:r w:rsidR="003D4942" w:rsidRPr="003D4942">
        <w:rPr>
          <w:i/>
          <w:iCs/>
        </w:rPr>
        <w:t>et al.</w:t>
      </w:r>
      <w:r w:rsidR="003D4942" w:rsidRPr="003D4942">
        <w:t xml:space="preserve"> 2000)</w:t>
      </w:r>
      <w:r w:rsidR="003D4942">
        <w:fldChar w:fldCharType="end"/>
      </w:r>
      <w:r>
        <w:t xml:space="preserve">. The amount of </w:t>
      </w:r>
      <w:r>
        <w:rPr>
          <w:vertAlign w:val="superscript"/>
        </w:rPr>
        <w:t>18</w:t>
      </w:r>
      <w:r>
        <w:t>O in extracted samples was determined through mass spectrometry by CO</w:t>
      </w:r>
      <w:r>
        <w:rPr>
          <w:vertAlign w:val="subscript"/>
        </w:rPr>
        <w:t>2</w:t>
      </w:r>
      <w:r>
        <w:t xml:space="preserve"> headspace equilibration using a Gas Bench II (GB, </w:t>
      </w:r>
      <w:proofErr w:type="spellStart"/>
      <w:r>
        <w:t>ThermoFinnigan</w:t>
      </w:r>
      <w:proofErr w:type="spellEnd"/>
      <w:r>
        <w:t>) connected to a Delta Plus XL mass spectrometer (</w:t>
      </w:r>
      <w:proofErr w:type="spellStart"/>
      <w:r>
        <w:t>ThermoFinnigan</w:t>
      </w:r>
      <w:proofErr w:type="spellEnd"/>
      <w:r>
        <w:t xml:space="preserve">, Bremen, Germany) at the Center for Stable Isotope Biogeochemistry (CSIB), University of California, Berkeley, CA. The deuterium content of samples was determined via injection into a H/Device (HDEV, </w:t>
      </w:r>
      <w:proofErr w:type="spellStart"/>
      <w:r>
        <w:t>ThermoFinnigan</w:t>
      </w:r>
      <w:proofErr w:type="spellEnd"/>
      <w:r>
        <w:t>, 30 Bremen, Germany) coupled to a Delta Plus mass spectrometer (</w:t>
      </w:r>
      <w:proofErr w:type="spellStart"/>
      <w:r>
        <w:t>ThermoFinnigan</w:t>
      </w:r>
      <w:proofErr w:type="spellEnd"/>
      <w:r>
        <w:t xml:space="preserve">), also at CSIB. All isotopic compositions are reported in delta (d) notation in parts per thousand (‰) relative to the V-SMOW standard </w:t>
      </w:r>
    </w:p>
    <w:p w14:paraId="0000003C" w14:textId="77777777" w:rsidR="00844F89" w:rsidRPr="00DD0ACD" w:rsidRDefault="00000000">
      <w:pPr>
        <w:jc w:val="center"/>
        <w:rPr>
          <w:lang w:val="pt-BR"/>
        </w:rPr>
      </w:pPr>
      <m:oMath>
        <m:r>
          <w:rPr>
            <w:rFonts w:ascii="Cambria Math" w:hAnsi="Cambria Math"/>
          </w:rPr>
          <m:t>δ</m:t>
        </m:r>
        <m:r>
          <w:rPr>
            <w:rFonts w:ascii="Cambria Math" w:eastAsia="Cambria Math" w:hAnsi="Cambria Math" w:cs="Cambria Math"/>
            <w:lang w:val="pt-BR"/>
          </w:rPr>
          <m:t>18</m:t>
        </m:r>
        <m:r>
          <w:rPr>
            <w:rFonts w:ascii="Cambria Math" w:eastAsia="Cambria Math" w:hAnsi="Cambria Math" w:cs="Cambria Math"/>
          </w:rPr>
          <m:t>O</m:t>
        </m:r>
        <m:r>
          <w:rPr>
            <w:rFonts w:ascii="Cambria Math" w:eastAsia="Cambria Math" w:hAnsi="Cambria Math" w:cs="Cambria Math"/>
            <w:lang w:val="pt-BR"/>
          </w:rPr>
          <m:t xml:space="preserve"> </m:t>
        </m:r>
        <m:r>
          <w:rPr>
            <w:rFonts w:ascii="Cambria Math" w:eastAsia="Cambria Math" w:hAnsi="Cambria Math" w:cs="Cambria Math"/>
          </w:rPr>
          <m:t>or</m:t>
        </m:r>
        <m:r>
          <w:rPr>
            <w:rFonts w:ascii="Cambria Math" w:eastAsia="Cambria Math" w:hAnsi="Cambria Math" w:cs="Cambria Math"/>
            <w:lang w:val="pt-BR"/>
          </w:rPr>
          <m:t xml:space="preserve"> </m:t>
        </m:r>
        <m:r>
          <w:rPr>
            <w:rFonts w:ascii="Cambria Math" w:eastAsia="Cambria Math" w:hAnsi="Cambria Math" w:cs="Cambria Math"/>
          </w:rPr>
          <m:t>δD</m:t>
        </m:r>
        <m:r>
          <w:rPr>
            <w:rFonts w:ascii="Cambria Math" w:eastAsia="Cambria Math" w:hAnsi="Cambria Math" w:cs="Cambria Math"/>
            <w:lang w:val="pt-BR"/>
          </w:rPr>
          <m:t>=</m:t>
        </m:r>
        <m:d>
          <m:dPr>
            <m:ctrlPr>
              <w:rPr>
                <w:rFonts w:ascii="Cambria Math" w:eastAsia="Cambria Math" w:hAnsi="Cambria Math" w:cs="Cambria Math"/>
              </w:rPr>
            </m:ctrlPr>
          </m:dPr>
          <m:e>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sample</m:t>
                    </m:r>
                  </m:sub>
                </m:sSub>
              </m:num>
              <m:den>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standard</m:t>
                    </m:r>
                  </m:sub>
                </m:sSub>
              </m:den>
            </m:f>
            <m:r>
              <w:rPr>
                <w:rFonts w:ascii="Cambria Math" w:eastAsia="Cambria Math" w:hAnsi="Cambria Math" w:cs="Cambria Math"/>
                <w:lang w:val="pt-BR"/>
              </w:rPr>
              <m:t>-1</m:t>
            </m:r>
          </m:e>
        </m:d>
        <m:r>
          <w:rPr>
            <w:rFonts w:ascii="Cambria Math" w:eastAsia="Cambria Math" w:hAnsi="Cambria Math" w:cs="Cambria Math"/>
            <w:lang w:val="pt-BR"/>
          </w:rPr>
          <m:t>*1000</m:t>
        </m:r>
      </m:oMath>
      <w:r w:rsidRPr="00DD0ACD">
        <w:rPr>
          <w:lang w:val="pt-BR"/>
        </w:rPr>
        <w:t xml:space="preserve"> </w:t>
      </w:r>
      <w:r w:rsidRPr="00DD0ACD">
        <w:rPr>
          <w:lang w:val="pt-BR"/>
        </w:rPr>
        <w:tab/>
      </w:r>
      <w:r w:rsidRPr="00DD0ACD">
        <w:rPr>
          <w:lang w:val="pt-BR"/>
        </w:rPr>
        <w:tab/>
      </w:r>
      <w:r w:rsidRPr="00DD0ACD">
        <w:rPr>
          <w:lang w:val="pt-BR"/>
        </w:rPr>
        <w:tab/>
        <w:t>(eq 1)</w:t>
      </w:r>
    </w:p>
    <w:p w14:paraId="0000003D" w14:textId="77777777" w:rsidR="00844F89" w:rsidRPr="00DD0ACD" w:rsidRDefault="00000000">
      <w:pPr>
        <w:rPr>
          <w:lang w:val="pt-BR"/>
        </w:rPr>
      </w:pPr>
      <w:proofErr w:type="spellStart"/>
      <w:r w:rsidRPr="00DD0ACD">
        <w:rPr>
          <w:lang w:val="pt-BR"/>
        </w:rPr>
        <w:t>where</w:t>
      </w:r>
      <w:proofErr w:type="spellEnd"/>
      <w:r w:rsidRPr="00DD0ACD">
        <w:rPr>
          <w:lang w:val="pt-BR"/>
        </w:rPr>
        <w:t xml:space="preserve"> R = 18O/16O </w:t>
      </w:r>
      <w:proofErr w:type="spellStart"/>
      <w:r w:rsidRPr="00DD0ACD">
        <w:rPr>
          <w:lang w:val="pt-BR"/>
        </w:rPr>
        <w:t>or</w:t>
      </w:r>
      <w:proofErr w:type="spellEnd"/>
      <w:r w:rsidRPr="00DD0ACD">
        <w:rPr>
          <w:lang w:val="pt-BR"/>
        </w:rPr>
        <w:t xml:space="preserve"> D/H.</w:t>
      </w:r>
    </w:p>
    <w:p w14:paraId="0000003E" w14:textId="26E826E2" w:rsidR="00844F89" w:rsidRDefault="00000000">
      <w:pPr>
        <w:ind w:firstLine="720"/>
        <w:rPr>
          <w:u w:val="single"/>
        </w:rPr>
      </w:pPr>
      <w:r>
        <w:t xml:space="preserve">Estimates of monthly meteoric water isotope values were estimated for each site using the Online Isotopes in Precipitation Calculator, version OIPC3.2 </w:t>
      </w:r>
      <w:r>
        <w:rPr>
          <w:rFonts w:ascii="Calibri" w:eastAsia="Calibri" w:hAnsi="Calibri" w:cs="Calibri"/>
        </w:rPr>
        <w:t xml:space="preserve">(Bowen </w:t>
      </w:r>
      <w:r>
        <w:rPr>
          <w:rFonts w:ascii="Calibri" w:eastAsia="Calibri" w:hAnsi="Calibri" w:cs="Calibri"/>
          <w:i/>
        </w:rPr>
        <w:t>et al.</w:t>
      </w:r>
      <w:r>
        <w:rPr>
          <w:rFonts w:ascii="Calibri" w:eastAsia="Calibri" w:hAnsi="Calibri" w:cs="Calibri"/>
        </w:rPr>
        <w:t xml:space="preserve"> 2005; Welker 2000)</w:t>
      </w:r>
      <w:r>
        <w:t xml:space="preserve">. As one estimate of the amount of evaporative enrichment, the deuterium enrichment of each sample relative local meteoric water line calculated from these precipitation estimates was used to calculate ‘line conditioned’ D excess (lc-excess, </w:t>
      </w:r>
      <w:r w:rsidR="003D4942">
        <w:fldChar w:fldCharType="begin"/>
      </w:r>
      <w:r w:rsidR="003D4942">
        <w:instrText xml:space="preserve"> ADDIN ZOTERO_ITEM CSL_CITATION {"citationID":"OkVxpfrv","properties":{"formattedCitation":"(Landwher &amp; Coplen 2004)","plainCitation":"(Landwher &amp; Coplen 2004)","noteIndex":0},"citationItems":[{"id":16045,"uris":["http://zotero.org/users/6368672/items/U7LJRSRI"],"itemData":{"id":16045,"type":"paper-conference","container-title":"International Conference on Isotopes in Environmental Studies –","event-place":"Monaco","publisher":"International Atomic Energy Association","publisher-place":"Monaco","title":"Line-conditioned excess: a new method for characterizing stable hydrogen and oxygen isotope ratios in hydrologic systems","URL":"https://www.sciencebase.gov/catalog/item/5171b1ffe4b09af203f353c7","author":[{"family":"Landwher","given":"JM"},{"family":"Coplen","given":"TE"}],"accessed":{"date-parts":[["2024",6,9]]},"issued":{"date-parts":[["2004"]]}}}],"schema":"https://github.com/citation-style-language/schema/raw/master/csl-citation.json"} </w:instrText>
      </w:r>
      <w:r w:rsidR="003D4942">
        <w:fldChar w:fldCharType="separate"/>
      </w:r>
      <w:r w:rsidR="003D4942">
        <w:rPr>
          <w:noProof/>
        </w:rPr>
        <w:t>(Landwher &amp; Coplen 2004)</w:t>
      </w:r>
      <w:r w:rsidR="003D4942">
        <w:fldChar w:fldCharType="end"/>
      </w:r>
      <w:r>
        <w:t>). Average meteoric water isotopic values for the sampling year (</w:t>
      </w:r>
      <w:proofErr w:type="spellStart"/>
      <w:r>
        <w:t>δD</w:t>
      </w:r>
      <w:r>
        <w:rPr>
          <w:vertAlign w:val="subscript"/>
        </w:rPr>
        <w:t>precip</w:t>
      </w:r>
      <w:proofErr w:type="spellEnd"/>
      <w:r>
        <w:t>, δ</w:t>
      </w:r>
      <w:r>
        <w:rPr>
          <w:vertAlign w:val="superscript"/>
        </w:rPr>
        <w:t>18</w:t>
      </w:r>
      <w:r>
        <w:t>O</w:t>
      </w:r>
      <w:r>
        <w:rPr>
          <w:vertAlign w:val="subscript"/>
        </w:rPr>
        <w:t>precip</w:t>
      </w:r>
      <w:r>
        <w:t xml:space="preserve">) were calculated for each site by precipitation-weighting the monthly </w:t>
      </w:r>
      <w:proofErr w:type="spellStart"/>
      <w:r>
        <w:t>δ</w:t>
      </w:r>
      <w:proofErr w:type="gramStart"/>
      <w:r>
        <w:t>D</w:t>
      </w:r>
      <w:proofErr w:type="spellEnd"/>
      <w:r>
        <w:t xml:space="preserve">  and</w:t>
      </w:r>
      <w:proofErr w:type="gramEnd"/>
      <w:r>
        <w:t xml:space="preserve"> δ</w:t>
      </w:r>
      <w:r>
        <w:rPr>
          <w:vertAlign w:val="superscript"/>
        </w:rPr>
        <w:t>18</w:t>
      </w:r>
      <w:r>
        <w:t>O, multiplying each month’s isotopic values by the 2017-2018 water year precipitation from that month, summing the all months, and dividing by the total water year precipitation.</w:t>
      </w:r>
    </w:p>
    <w:p w14:paraId="0000003F" w14:textId="77777777" w:rsidR="00844F89" w:rsidRDefault="00844F89">
      <w:pPr>
        <w:rPr>
          <w:b/>
        </w:rPr>
      </w:pPr>
    </w:p>
    <w:p w14:paraId="00000040" w14:textId="77777777" w:rsidR="00844F89" w:rsidRDefault="00000000">
      <w:pPr>
        <w:rPr>
          <w:i/>
        </w:rPr>
      </w:pPr>
      <w:r>
        <w:rPr>
          <w:i/>
        </w:rPr>
        <w:t>Growth</w:t>
      </w:r>
    </w:p>
    <w:p w14:paraId="00000041" w14:textId="77777777" w:rsidR="00844F89" w:rsidRDefault="00000000">
      <w:pPr>
        <w:ind w:firstLine="720"/>
      </w:pPr>
      <w:r>
        <w:t>Growth was estimated using three methods. First, we measured the branch length of terminal branches collected for trait measurements (12 sites) as a metric of 2018 branch growth. Second, we saved the tree cores collected for water isotopes after cryogenic extraction, sanded them and measured the most recent five years of ring widths using calipers and a dissecting scope as an estimate of recent stem growth. We translated radial growth into basal area increment (BAI) based on tree DBH. We then corrected for size-related BAI trends by calculating each tree’s growth relative to the maximum observed growth at that DBH across all sites. We fitted a quantile regression to the 90</w:t>
      </w:r>
      <w:r>
        <w:rPr>
          <w:vertAlign w:val="superscript"/>
        </w:rPr>
        <w:t>th</w:t>
      </w:r>
      <w:r>
        <w:t xml:space="preserve"> percentile BAI~DBH relationship, and then </w:t>
      </w:r>
      <w:r>
        <w:lastRenderedPageBreak/>
        <w:t>calculated each tree’s size-standardized growth as the ‘percent of maximum BAI’ (% max BAI) or the observed BAI divided by the 90</w:t>
      </w:r>
      <w:r>
        <w:rPr>
          <w:vertAlign w:val="superscript"/>
        </w:rPr>
        <w:t>th</w:t>
      </w:r>
      <w:r>
        <w:t xml:space="preserve"> quantile BAI for the tree’s DBH. </w:t>
      </w:r>
    </w:p>
    <w:p w14:paraId="00000042" w14:textId="77777777" w:rsidR="00844F89" w:rsidRDefault="00844F89">
      <w:pPr>
        <w:rPr>
          <w:b/>
        </w:rPr>
      </w:pPr>
    </w:p>
    <w:p w14:paraId="00000043" w14:textId="77777777" w:rsidR="00844F89" w:rsidRDefault="00000000">
      <w:pPr>
        <w:rPr>
          <w:i/>
        </w:rPr>
      </w:pPr>
      <w:r>
        <w:rPr>
          <w:i/>
        </w:rPr>
        <w:t>Climate and meteorological data</w:t>
      </w:r>
    </w:p>
    <w:p w14:paraId="00000044" w14:textId="77777777" w:rsidR="00844F89" w:rsidRDefault="00000000">
      <w:r>
        <w:tab/>
        <w:t xml:space="preserve">Both long term climate </w:t>
      </w:r>
      <w:proofErr w:type="spellStart"/>
      <w:r>
        <w:t>normals</w:t>
      </w:r>
      <w:proofErr w:type="spellEnd"/>
      <w:r>
        <w:t xml:space="preserve"> (1981-2010) and meteorological data from the 2017-2018 water year (the year of sample collection) were extracted for each site from </w:t>
      </w:r>
      <w:sdt>
        <w:sdtPr>
          <w:tag w:val="goog_rdk_19"/>
          <w:id w:val="-1466120893"/>
        </w:sdtPr>
        <w:sdtContent>
          <w:commentRangeStart w:id="7"/>
        </w:sdtContent>
      </w:sdt>
      <w:proofErr w:type="spellStart"/>
      <w:r>
        <w:t>TerraClimate</w:t>
      </w:r>
      <w:proofErr w:type="spellEnd"/>
      <w:r>
        <w:t xml:space="preserve"> </w:t>
      </w:r>
      <w:commentRangeEnd w:id="7"/>
      <w:r>
        <w:commentReference w:id="7"/>
      </w:r>
      <w:r>
        <w:t>(</w:t>
      </w:r>
      <w:proofErr w:type="spellStart"/>
      <w:r>
        <w:t>Abatzoglou</w:t>
      </w:r>
      <w:proofErr w:type="spellEnd"/>
      <w:r>
        <w:t xml:space="preserve"> </w:t>
      </w:r>
      <w:r>
        <w:rPr>
          <w:i/>
        </w:rPr>
        <w:t>et al.</w:t>
      </w:r>
      <w:r>
        <w:t xml:space="preserve"> 2018). </w:t>
      </w:r>
      <w:proofErr w:type="spellStart"/>
      <w:r>
        <w:t>TerraClimate</w:t>
      </w:r>
      <w:proofErr w:type="spellEnd"/>
      <w:r>
        <w:t xml:space="preserve"> has ~4km resolution monthly climate and climatic water balance values for the global terrestrial surface from 1958 to 2020 (updated periodically).  As potential historical climate predictors (1981-2010) of plant water potential, traits, and growth, we extracted site mean annual precipitation (MAP); potential evapotranspiration (PET, based on the Penman </w:t>
      </w:r>
      <w:proofErr w:type="spellStart"/>
      <w:r>
        <w:t>Montieth</w:t>
      </w:r>
      <w:proofErr w:type="spellEnd"/>
      <w:r>
        <w:t xml:space="preserve"> approach); actual evapotranspiration (AET using the Thornthwaite-Mather climatic water balance method with a single bucket model on a monthly timestep using 0.5° extractable soil water storage capacity data from (Wang-</w:t>
      </w:r>
      <w:proofErr w:type="spellStart"/>
      <w:r>
        <w:t>Erlandsson</w:t>
      </w:r>
      <w:proofErr w:type="spellEnd"/>
      <w:r>
        <w:t xml:space="preserve"> </w:t>
      </w:r>
      <w:r>
        <w:rPr>
          <w:i/>
        </w:rPr>
        <w:t>et al.</w:t>
      </w:r>
      <w:r>
        <w:t xml:space="preserve"> 2016)); climatic water deficit (CWD = PET – AET); mean annual soil moisture (</w:t>
      </w:r>
      <w:proofErr w:type="spellStart"/>
      <w:r>
        <w:t>Soil</w:t>
      </w:r>
      <w:r>
        <w:rPr>
          <w:vertAlign w:val="subscript"/>
        </w:rPr>
        <w:t>mean</w:t>
      </w:r>
      <w:proofErr w:type="spellEnd"/>
      <w:r>
        <w:t xml:space="preserve"> from bucket model); incident shortwave radiation (SWR); maximum temperature of the warmest month (</w:t>
      </w:r>
      <w:proofErr w:type="spellStart"/>
      <w:r>
        <w:t>T</w:t>
      </w:r>
      <w:r>
        <w:rPr>
          <w:vertAlign w:val="subscript"/>
        </w:rPr>
        <w:t>max</w:t>
      </w:r>
      <w:proofErr w:type="spellEnd"/>
      <w:r>
        <w:t>); minimum temperature of the coolest month (</w:t>
      </w:r>
      <w:proofErr w:type="spellStart"/>
      <w:r>
        <w:t>T</w:t>
      </w:r>
      <w:r>
        <w:rPr>
          <w:vertAlign w:val="subscript"/>
        </w:rPr>
        <w:t>min</w:t>
      </w:r>
      <w:proofErr w:type="spellEnd"/>
      <w:r>
        <w:t>); maximum annual, spring average and growing season average vapor pressure deficit (</w:t>
      </w:r>
      <w:proofErr w:type="spellStart"/>
      <w:r>
        <w:t>VPD</w:t>
      </w:r>
      <w:r>
        <w:rPr>
          <w:vertAlign w:val="subscript"/>
        </w:rPr>
        <w:t>max</w:t>
      </w:r>
      <w:proofErr w:type="spellEnd"/>
      <w:r>
        <w:t xml:space="preserve">, </w:t>
      </w:r>
      <w:proofErr w:type="spellStart"/>
      <w:r>
        <w:t>VPD</w:t>
      </w:r>
      <w:r>
        <w:rPr>
          <w:vertAlign w:val="subscript"/>
        </w:rPr>
        <w:t>spr</w:t>
      </w:r>
      <w:proofErr w:type="spellEnd"/>
      <w:r>
        <w:t xml:space="preserve">). We also included potential predictors from the 2017-2018 water year (termed ‘water year meteorology’ throughout), including PPT, PET, AET, CWD, </w:t>
      </w:r>
      <w:proofErr w:type="spellStart"/>
      <w:r>
        <w:t>T</w:t>
      </w:r>
      <w:r>
        <w:rPr>
          <w:vertAlign w:val="subscript"/>
        </w:rPr>
        <w:t>min</w:t>
      </w:r>
      <w:proofErr w:type="spellEnd"/>
      <w:r>
        <w:t xml:space="preserve">, </w:t>
      </w:r>
      <w:proofErr w:type="spellStart"/>
      <w:r>
        <w:t>T</w:t>
      </w:r>
      <w:r>
        <w:rPr>
          <w:vertAlign w:val="subscript"/>
        </w:rPr>
        <w:t>max</w:t>
      </w:r>
      <w:proofErr w:type="spellEnd"/>
      <w:r>
        <w:t xml:space="preserve"> and </w:t>
      </w:r>
      <w:proofErr w:type="spellStart"/>
      <w:r>
        <w:t>Soil</w:t>
      </w:r>
      <w:r>
        <w:rPr>
          <w:vertAlign w:val="subscript"/>
        </w:rPr>
        <w:t>mean</w:t>
      </w:r>
      <w:proofErr w:type="spellEnd"/>
      <w:r>
        <w:t xml:space="preserve"> from the entire water year (2018 </w:t>
      </w:r>
      <w:proofErr w:type="spellStart"/>
      <w:r>
        <w:t>wy</w:t>
      </w:r>
      <w:proofErr w:type="spellEnd"/>
      <w:r>
        <w:t xml:space="preserve"> [variable]); </w:t>
      </w:r>
      <w:proofErr w:type="gramStart"/>
      <w:r>
        <w:t>plus</w:t>
      </w:r>
      <w:proofErr w:type="gramEnd"/>
      <w:r>
        <w:t xml:space="preserve"> seasonal variable including growing season PPT, VPD, and </w:t>
      </w:r>
      <w:proofErr w:type="spellStart"/>
      <w:r>
        <w:t>Soil</w:t>
      </w:r>
      <w:r>
        <w:rPr>
          <w:vertAlign w:val="subscript"/>
        </w:rPr>
        <w:t>min</w:t>
      </w:r>
      <w:proofErr w:type="spellEnd"/>
      <w:r>
        <w:t xml:space="preserve">; dormant season PET; and spring </w:t>
      </w:r>
      <w:proofErr w:type="spellStart"/>
      <w:r>
        <w:t>T</w:t>
      </w:r>
      <w:r>
        <w:rPr>
          <w:vertAlign w:val="subscript"/>
        </w:rPr>
        <w:t>max</w:t>
      </w:r>
      <w:proofErr w:type="spellEnd"/>
      <w:r>
        <w:t xml:space="preserve"> and </w:t>
      </w:r>
      <w:proofErr w:type="spellStart"/>
      <w:r>
        <w:t>T</w:t>
      </w:r>
      <w:r>
        <w:rPr>
          <w:vertAlign w:val="subscript"/>
        </w:rPr>
        <w:t>min</w:t>
      </w:r>
      <w:proofErr w:type="spellEnd"/>
      <w:r>
        <w:t>. These variables were selected by balancing a priori expectations for the climatic variables that should influence growth and water stress with the inclusion of a few seasonal variables that were found to be not highly correlated with annual variables. Many of these variables were still highly colinear. However, to avoid model overfitting and collinearity issues, we only ever fit one climate/meteorological predictor in any model, and we chose not to over-interpret the inclusion of specific variables over others in the best-fit models.</w:t>
      </w:r>
    </w:p>
    <w:p w14:paraId="00000045" w14:textId="77777777" w:rsidR="00844F89" w:rsidRDefault="00844F89"/>
    <w:p w14:paraId="00000046" w14:textId="77777777" w:rsidR="00844F89" w:rsidRDefault="00000000">
      <w:pPr>
        <w:rPr>
          <w:i/>
        </w:rPr>
      </w:pPr>
      <w:sdt>
        <w:sdtPr>
          <w:tag w:val="goog_rdk_20"/>
          <w:id w:val="736977377"/>
        </w:sdtPr>
        <w:sdtContent/>
      </w:sdt>
      <w:r>
        <w:rPr>
          <w:i/>
        </w:rPr>
        <w:t>Soils data</w:t>
      </w:r>
    </w:p>
    <w:p w14:paraId="00000047" w14:textId="4DF29F89" w:rsidR="00844F89" w:rsidRDefault="003D4942" w:rsidP="003D4942">
      <w:pPr>
        <w:ind w:firstLine="720"/>
      </w:pPr>
      <w:r w:rsidRPr="003D4942">
        <w:t xml:space="preserve">We extracted plant available water (PAW), available water storage (AWC), and minimum bedrock depth for each </w:t>
      </w:r>
      <w:r>
        <w:t xml:space="preserve">site </w:t>
      </w:r>
      <w:r w:rsidRPr="003D4942">
        <w:t>from the Soil Survey Geographic Database</w:t>
      </w:r>
      <w:r>
        <w:t xml:space="preserve"> </w:t>
      </w:r>
      <w:r w:rsidRPr="003D4942">
        <w:t xml:space="preserve">(SSURGO) database. The data was collected at scales ranging from 1:20,000 to 1:24,000. Both AWC (0-100cm) and minimum bedrock depth were taken from the soil map unit composition. In two sites where minimum bedrock depth was not </w:t>
      </w:r>
      <w:proofErr w:type="gramStart"/>
      <w:r w:rsidRPr="003D4942">
        <w:t>available</w:t>
      </w:r>
      <w:proofErr w:type="gramEnd"/>
      <w:r w:rsidRPr="003D4942">
        <w:t xml:space="preserve"> we extracted the data from the dominant soil series. PAW (cm) was pulled from the dominant soil series in the soil map unit.</w:t>
      </w:r>
      <w:r>
        <w:t xml:space="preserve"> </w:t>
      </w:r>
    </w:p>
    <w:p w14:paraId="00000048" w14:textId="77777777" w:rsidR="00844F89" w:rsidRDefault="00844F89"/>
    <w:p w14:paraId="00000049" w14:textId="77777777" w:rsidR="00844F89" w:rsidRDefault="00000000">
      <w:pPr>
        <w:rPr>
          <w:i/>
        </w:rPr>
      </w:pPr>
      <w:r>
        <w:rPr>
          <w:i/>
        </w:rPr>
        <w:t>Leaf gas exchange</w:t>
      </w:r>
    </w:p>
    <w:p w14:paraId="0000004A" w14:textId="77777777" w:rsidR="00844F89" w:rsidRDefault="00000000">
      <w:r>
        <w:tab/>
        <w:t>For a small subset of trees (1-4 trees at 7 sites, 16 total trees), we estimated stomatal conductance (</w:t>
      </w:r>
      <w:proofErr w:type="spellStart"/>
      <w:r>
        <w:t>g</w:t>
      </w:r>
      <w:r>
        <w:rPr>
          <w:vertAlign w:val="subscript"/>
        </w:rPr>
        <w:t>s</w:t>
      </w:r>
      <w:proofErr w:type="spellEnd"/>
      <w:r>
        <w:t>) and photosynthesis (A</w:t>
      </w:r>
      <w:r>
        <w:rPr>
          <w:vertAlign w:val="subscript"/>
        </w:rPr>
        <w:t>s</w:t>
      </w:r>
      <w:r>
        <w:t xml:space="preserve">) as a function of leaf water potential at midday. Using a LI-6800 gas exchange system (LI-COR Biosciences, Lincoln, NE, USA), we collected spot measurements of </w:t>
      </w:r>
      <w:proofErr w:type="spellStart"/>
      <w:r>
        <w:t>g</w:t>
      </w:r>
      <w:r>
        <w:rPr>
          <w:vertAlign w:val="subscript"/>
        </w:rPr>
        <w:t>s</w:t>
      </w:r>
      <w:proofErr w:type="spellEnd"/>
      <w:r>
        <w:t xml:space="preserve"> and </w:t>
      </w:r>
      <w:proofErr w:type="gramStart"/>
      <w:r>
        <w:t>A</w:t>
      </w:r>
      <w:r>
        <w:rPr>
          <w:vertAlign w:val="subscript"/>
        </w:rPr>
        <w:t>s</w:t>
      </w:r>
      <w:proofErr w:type="gramEnd"/>
      <w:r>
        <w:t xml:space="preserve"> by setting the chamber to ambient temperature and relative humidity and light to 1500 </w:t>
      </w:r>
      <w:proofErr w:type="spellStart"/>
      <w:r>
        <w:t>μmol</w:t>
      </w:r>
      <w:proofErr w:type="spellEnd"/>
      <w:r>
        <w:t xml:space="preserve"> m</w:t>
      </w:r>
      <w:r>
        <w:rPr>
          <w:vertAlign w:val="superscript"/>
        </w:rPr>
        <w:t xml:space="preserve">-2 </w:t>
      </w:r>
      <w:r>
        <w:t>s</w:t>
      </w:r>
      <w:r>
        <w:rPr>
          <w:vertAlign w:val="superscript"/>
        </w:rPr>
        <w:t>-1</w:t>
      </w:r>
      <w:r>
        <w:t xml:space="preserve">. Measurements were made after the conditions in the chamber stabilized (~1min) but before stomata began to react to the chamber environment (typically 3-5 mins). For small leaves that did not fill the chamber, leaf area in the chamber was marked with a sharpie and later scanned to correct for leaf area. Following gas exchange measurements, water potential was measured on a leaf immediately adjacent to the measured leaf. At one site, repeated </w:t>
      </w:r>
      <w:r>
        <w:lastRenderedPageBreak/>
        <w:t xml:space="preserve">gas exchange and water potential measurements were conducted from 7 a.m. to 12:00 p.m. on one tree. At another site </w:t>
      </w:r>
    </w:p>
    <w:p w14:paraId="0000004B" w14:textId="77777777" w:rsidR="00844F89" w:rsidRDefault="00844F89"/>
    <w:p w14:paraId="0000004C" w14:textId="77777777" w:rsidR="00844F89" w:rsidRDefault="00000000">
      <w:pPr>
        <w:rPr>
          <w:i/>
        </w:rPr>
      </w:pPr>
      <w:r>
        <w:rPr>
          <w:i/>
        </w:rPr>
        <w:t>Mechanistic model simulations</w:t>
      </w:r>
    </w:p>
    <w:p w14:paraId="7AEE1FF0" w14:textId="3AB9166A" w:rsidR="00A073A0" w:rsidRPr="00A94890" w:rsidRDefault="00A073A0" w:rsidP="00A073A0">
      <w:pPr>
        <w:rPr>
          <w:ins w:id="8" w:author="Anna Trugman" w:date="2024-06-27T12:12:00Z"/>
        </w:rPr>
        <w:pPrChange w:id="9" w:author="Anna Trugman" w:date="2024-06-27T12:13:00Z">
          <w:pPr>
            <w:spacing w:line="480" w:lineRule="auto"/>
          </w:pPr>
        </w:pPrChange>
      </w:pPr>
      <w:ins w:id="10" w:author="Anna Trugman" w:date="2024-06-27T12:14:00Z">
        <w:r w:rsidRPr="00A94890">
          <w:t xml:space="preserve">We used the HOTTER model (the </w:t>
        </w:r>
        <w:r w:rsidRPr="00A94890">
          <w:rPr>
            <w:rFonts w:ascii="Calibri" w:hAnsi="Calibri" w:cs="Calibri"/>
          </w:rPr>
          <w:t>﻿</w:t>
        </w:r>
        <w:r w:rsidRPr="00A94890">
          <w:rPr>
            <w:b/>
            <w:bCs/>
          </w:rPr>
          <w:t>H</w:t>
        </w:r>
        <w:r w:rsidRPr="00A94890">
          <w:t xml:space="preserve">ydraulic </w:t>
        </w:r>
        <w:r w:rsidRPr="00A94890">
          <w:rPr>
            <w:b/>
            <w:bCs/>
          </w:rPr>
          <w:t>O</w:t>
        </w:r>
        <w:r w:rsidRPr="00A94890">
          <w:t xml:space="preserve">ptimization </w:t>
        </w:r>
        <w:r w:rsidRPr="00A94890">
          <w:rPr>
            <w:b/>
            <w:bCs/>
          </w:rPr>
          <w:t>T</w:t>
        </w:r>
        <w:r w:rsidRPr="00A94890">
          <w:t xml:space="preserve">heory for </w:t>
        </w:r>
        <w:r w:rsidRPr="00A94890">
          <w:rPr>
            <w:b/>
            <w:bCs/>
          </w:rPr>
          <w:t>T</w:t>
        </w:r>
        <w:r w:rsidRPr="00A94890">
          <w:t xml:space="preserve">ree and </w:t>
        </w:r>
        <w:r w:rsidRPr="00A94890">
          <w:rPr>
            <w:b/>
            <w:bCs/>
          </w:rPr>
          <w:t>E</w:t>
        </w:r>
        <w:r w:rsidRPr="00A94890">
          <w:t xml:space="preserve">cosystem </w:t>
        </w:r>
        <w:r w:rsidRPr="00A94890">
          <w:rPr>
            <w:b/>
            <w:bCs/>
          </w:rPr>
          <w:t>R</w:t>
        </w:r>
        <w:r w:rsidRPr="00A94890">
          <w:t>esilience model</w:t>
        </w:r>
        <w:r>
          <w:t xml:space="preserve"> (</w:t>
        </w:r>
        <w:proofErr w:type="spellStart"/>
        <w:r>
          <w:t>Quetin</w:t>
        </w:r>
        <w:proofErr w:type="spellEnd"/>
        <w:r>
          <w:t xml:space="preserve"> et al 2023), </w:t>
        </w:r>
        <w:r w:rsidRPr="00A94890">
          <w:t xml:space="preserve">a physiologically-based tree model with a realistic representation of gas exchange </w:t>
        </w:r>
        <w:r w:rsidRPr="00A94890">
          <w:fldChar w:fldCharType="begin"/>
        </w:r>
        <w:r>
          <w:instrText xml:space="preserve"> ADDIN ZOTERO_ITEM CSL_CITATION {"citationID":"IIq6FKuL","properties":{"formattedCitation":"(B. Eller et al., 2018)","plainCitation":"(B. Eller et al., 2018)","noteIndex":0},"citationItems":[{"id":6004,"uris":["http://zotero.org/users/1168494/items/HVLVGD5Z"],"itemData":{"id":6004,"type":"article-journal","abstract":"Faster growth in tropical trees is usually associated with higher mortality rates, but the mechanisms underlying this relationship are poorly understood. In this study, we investigate how tree growth patterns are linked with environmental conditions and hydraulic traits, by monitoring the cambial growth of 9 tropical cloud forest tree species coupled with numerical simulations using an optimization model. We find that fast‐growing trees have lower xylem safety margins than slow‐growing trees and this pattern is not necessarily linked to differences in stomatal behaviour or environmental conditions when growth occurs. Instead, fast‐growing trees have xylem vessels that are more vulnerable to cavitation and lower density wood. We propose the growth ‐ xylem vulnerability trade‐off represents a wood hydraulic economics spectrum similar to the classic leaf economic spectrum, and show through numerical simulations that this tradeoff can emerge from the coordination between growth rates, wood density, and xylem vulnerability to cavitation. Our results suggest that vulnerability to hydraulic failure might be related with the growth‐mortality trade‐off in tropical trees, determining important life history differences. These findings are important in furthering our understanding of xylem hydraulic functioning and its implications on plant carbon economy.","container-title":"Plant, Cell &amp; Environment","DOI":"10.1111/pce.13106","ISSN":"01407791","issue":"3","journalAbbreviation":"Plant Cell Environ","language":"en","page":"548-562","source":"DOI.org (Crossref)","title":"Xylem hydraulic safety and construction costs determine tropical tree growth: Tree growth vs hydraulic safety trade-off","title-short":"Xylem hydraulic safety and construction costs determine tropical tree growth","volume":"41","author":[{"family":"B. Eller","given":"Cleiton"},{"family":"V. Barros","given":"Fernanda","non-dropping-particle":"de"},{"family":"R.L. Bittencourt","given":"Paulo"},{"family":"Rowland","given":"Lucy"},{"family":"Mencuccini","given":"Maurizio"},{"family":"S. Oliveira","given":"Rafael"}],"issued":{"date-parts":[["2018",3]]},"citation-key":"b.ellerXylemHydraulicSafety2018"}}],"schema":"https://github.com/citation-style-language/schema/raw/master/csl-citation.json"} </w:instrText>
        </w:r>
        <w:r w:rsidRPr="00A94890">
          <w:fldChar w:fldCharType="separate"/>
        </w:r>
        <w:r>
          <w:t>(B. Eller et al., 2018)</w:t>
        </w:r>
        <w:r w:rsidRPr="00A94890">
          <w:fldChar w:fldCharType="end"/>
        </w:r>
        <w:r w:rsidRPr="00A94890">
          <w:t xml:space="preserve"> and a detailed representation of plant hydraulics </w:t>
        </w:r>
        <w:r w:rsidRPr="00A94890">
          <w:fldChar w:fldCharType="begin"/>
        </w:r>
        <w:r>
          <w:instrText xml:space="preserve"> ADDIN ZOTERO_ITEM CSL_CITATION {"citationID":"AjIPFPSp","properties":{"formattedCitation":"(Trugman et al., 2018)","plainCitation":"(Trugman et al., 2018)","noteIndex":0},"citationItems":[{"id":2601,"uris":["http://zotero.org/users/1168494/items/THH9VML5"],"itemData":{"id":2601,"type":"article-journal","abstract":"The mechanisms governing tree drought mortality and recovery remain a subject of inquiry and active debate given their role in the terrestrial carbon cycle and their concomitant impact on climate change. Counter-intuitively, many trees do not die during the drought itself. Indeed, observations globally have documented that trees often grow for several years after drought before mortality. A combination of meta-analysis and tree physiological models demonstrate that optimal carbon allocation after drought explains observed patterns of delayed tree mortality and provides a predictive recovery framework. Speciﬁcally, post-drought, trees attempt to repair water transport tissue and achieve positive carbon balance through regrowing drought-damaged xylem. Furthermore, the number of years of xylem regrowth required to recover function increases with tree size, explaining why drought mortality increases with size. These results indicate that tree resilience to drought-kill may increase in the future, provided that CO2 fertilisation facilitates more rapid xylem regrowth.","container-title":"Ecology Letters","DOI":"10.1111/ele.13136","ISSN":"1461023X","issue":"10","journalAbbreviation":"Ecol Lett","language":"en","page":"1552-1560","source":"DOI.org (Crossref)","title":"Tree carbon allocation explains forest drought-kill and recovery patterns","volume":"21","author":[{"family":"Trugman","given":"Anna T."},{"family":"Detto","given":"M."},{"family":"Bartlett","given":"M. K."},{"family":"Medvigy","given":"D."},{"family":"Anderegg","given":"W. R. L."},{"family":"Schwalm","given":"C."},{"family":"Schaffer","given":"B."},{"family":"Pacala","given":"S. W."}],"editor":[{"family":"Cameron","given":"Duncan"}],"issued":{"date-parts":[["2018",10]]},"citation-key":"trugmanTreeCarbonAllocation2018"}}],"schema":"https://github.com/citation-style-language/schema/raw/master/csl-citation.json"} </w:instrText>
        </w:r>
        <w:r w:rsidRPr="00A94890">
          <w:fldChar w:fldCharType="separate"/>
        </w:r>
        <w:r>
          <w:t>(Trugman et al., 2018)</w:t>
        </w:r>
        <w:r w:rsidRPr="00A94890">
          <w:fldChar w:fldCharType="end"/>
        </w:r>
        <w:r w:rsidRPr="00A94890">
          <w:t xml:space="preserve"> to quantify spatial variations in tree water status, hydraulic stress, and carbon gain across gradients in climate and plant traits in the continental United States (US). </w:t>
        </w:r>
      </w:ins>
      <w:ins w:id="11" w:author="Anna Trugman" w:date="2024-06-27T12:13:00Z">
        <w:r>
          <w:t xml:space="preserve">A </w:t>
        </w:r>
      </w:ins>
      <w:ins w:id="12" w:author="Anna Trugman" w:date="2024-06-27T12:20:00Z">
        <w:r>
          <w:t>detailed</w:t>
        </w:r>
      </w:ins>
      <w:ins w:id="13" w:author="Anna Trugman" w:date="2024-06-27T12:13:00Z">
        <w:r>
          <w:t xml:space="preserve"> model description can be found in </w:t>
        </w:r>
        <w:proofErr w:type="spellStart"/>
        <w:r>
          <w:t>Quetin</w:t>
        </w:r>
        <w:proofErr w:type="spellEnd"/>
        <w:r>
          <w:t xml:space="preserve"> et al (2023)</w:t>
        </w:r>
      </w:ins>
      <w:ins w:id="14" w:author="Anna Trugman" w:date="2024-06-27T12:12:00Z">
        <w:r w:rsidRPr="00A94890">
          <w:t xml:space="preserve"> </w:t>
        </w:r>
      </w:ins>
    </w:p>
    <w:p w14:paraId="7156AFDB" w14:textId="48E93D9B" w:rsidR="00A073A0" w:rsidRPr="00A94890" w:rsidRDefault="00A073A0" w:rsidP="00A073A0">
      <w:pPr>
        <w:ind w:firstLine="720"/>
        <w:rPr>
          <w:ins w:id="15" w:author="Anna Trugman" w:date="2024-06-27T12:12:00Z"/>
        </w:rPr>
        <w:pPrChange w:id="16" w:author="Anna Trugman" w:date="2024-06-27T12:18:00Z">
          <w:pPr>
            <w:spacing w:line="480" w:lineRule="auto"/>
            <w:ind w:firstLine="720"/>
          </w:pPr>
        </w:pPrChange>
      </w:pPr>
      <w:ins w:id="17" w:author="Anna Trugman" w:date="2024-06-27T12:12:00Z">
        <w:r w:rsidRPr="00A94890">
          <w:t>HOTTER model forcings include atmospheric CO</w:t>
        </w:r>
        <w:r w:rsidRPr="00A94890">
          <w:rPr>
            <w:vertAlign w:val="subscript"/>
          </w:rPr>
          <w:t>2</w:t>
        </w:r>
        <w:r w:rsidRPr="00A94890">
          <w:t xml:space="preserve"> concentrations, temperature, vapor pressure deficit, and soil water potential. In addition, the tree model requires inputs or allometric equations for the state of the tree, leaf area, </w:t>
        </w:r>
      </w:ins>
      <w:ins w:id="18" w:author="Anna Trugman" w:date="2024-06-27T12:15:00Z">
        <w:r>
          <w:t>and tree size</w:t>
        </w:r>
      </w:ins>
      <w:ins w:id="19" w:author="Anna Trugman" w:date="2024-06-27T12:12:00Z">
        <w:r w:rsidRPr="00A94890">
          <w:t xml:space="preserve">. The hydraulic </w:t>
        </w:r>
      </w:ins>
      <w:ins w:id="20" w:author="Anna Trugman" w:date="2024-06-27T12:18:00Z">
        <w:r>
          <w:t xml:space="preserve">and photosynthetic </w:t>
        </w:r>
      </w:ins>
      <w:ins w:id="21" w:author="Anna Trugman" w:date="2024-06-27T12:12:00Z">
        <w:r w:rsidRPr="00A94890">
          <w:t xml:space="preserve">dynamics of the model are primarily controlled by </w:t>
        </w:r>
      </w:ins>
      <w:ins w:id="22" w:author="Anna Trugman" w:date="2024-06-27T12:17:00Z">
        <w:r>
          <w:t>t</w:t>
        </w:r>
      </w:ins>
      <w:ins w:id="23" w:author="Anna Trugman" w:date="2024-06-27T12:18:00Z">
        <w:r>
          <w:t>hree</w:t>
        </w:r>
      </w:ins>
      <w:ins w:id="24" w:author="Anna Trugman" w:date="2024-06-27T12:12:00Z">
        <w:r w:rsidRPr="00A94890">
          <w:t xml:space="preserve"> plant physiological traits: the water potential and 50% loss of conductivity (P50</w:t>
        </w:r>
      </w:ins>
      <w:ins w:id="25" w:author="Anna Trugman" w:date="2024-06-27T12:17:00Z">
        <w:r>
          <w:t>)</w:t>
        </w:r>
      </w:ins>
      <w:ins w:id="26" w:author="Anna Trugman" w:date="2024-06-27T12:18:00Z">
        <w:r>
          <w:t>,</w:t>
        </w:r>
      </w:ins>
      <w:ins w:id="27" w:author="Anna Trugman" w:date="2024-06-27T12:12:00Z">
        <w:r w:rsidRPr="00A94890">
          <w:t xml:space="preserve"> the conductivity of the roots, xylem, and petioles (</w:t>
        </w:r>
        <w:proofErr w:type="spellStart"/>
        <w:r w:rsidRPr="00A94890">
          <w:t>K</w:t>
        </w:r>
        <w:r w:rsidRPr="00A94890">
          <w:rPr>
            <w:vertAlign w:val="subscript"/>
          </w:rPr>
          <w:t>max</w:t>
        </w:r>
        <w:proofErr w:type="spellEnd"/>
        <w:r w:rsidRPr="00A94890">
          <w:t>)</w:t>
        </w:r>
      </w:ins>
      <w:ins w:id="28" w:author="Anna Trugman" w:date="2024-06-27T12:18:00Z">
        <w:r>
          <w:t>, and the maximum rate of carbo</w:t>
        </w:r>
      </w:ins>
      <w:ins w:id="29" w:author="Anna Trugman" w:date="2024-06-27T12:19:00Z">
        <w:r>
          <w:t>xylation (</w:t>
        </w:r>
        <w:proofErr w:type="spellStart"/>
        <w:proofErr w:type="gramStart"/>
        <w:r>
          <w:t>V</w:t>
        </w:r>
        <w:r w:rsidRPr="00A073A0">
          <w:rPr>
            <w:vertAlign w:val="subscript"/>
            <w:rPrChange w:id="30" w:author="Anna Trugman" w:date="2024-06-27T12:20:00Z">
              <w:rPr/>
            </w:rPrChange>
          </w:rPr>
          <w:t>c</w:t>
        </w:r>
      </w:ins>
      <w:ins w:id="31" w:author="Anna Trugman" w:date="2024-06-27T12:20:00Z">
        <w:r>
          <w:rPr>
            <w:vertAlign w:val="subscript"/>
          </w:rPr>
          <w:t>,</w:t>
        </w:r>
      </w:ins>
      <w:ins w:id="32" w:author="Anna Trugman" w:date="2024-06-27T12:19:00Z">
        <w:r w:rsidRPr="00A073A0">
          <w:rPr>
            <w:vertAlign w:val="subscript"/>
            <w:rPrChange w:id="33" w:author="Anna Trugman" w:date="2024-06-27T12:20:00Z">
              <w:rPr/>
            </w:rPrChange>
          </w:rPr>
          <w:t>max</w:t>
        </w:r>
        <w:proofErr w:type="spellEnd"/>
        <w:proofErr w:type="gramEnd"/>
        <w:r>
          <w:t xml:space="preserve">), a trait which is </w:t>
        </w:r>
      </w:ins>
      <w:ins w:id="34" w:author="Anna Trugman" w:date="2024-06-27T12:21:00Z">
        <w:r>
          <w:t>sensitivity</w:t>
        </w:r>
      </w:ins>
      <w:ins w:id="35" w:author="Anna Trugman" w:date="2024-06-27T12:19:00Z">
        <w:r>
          <w:t xml:space="preserve"> to temperature</w:t>
        </w:r>
      </w:ins>
      <w:ins w:id="36" w:author="Anna Trugman" w:date="2024-06-27T12:12:00Z">
        <w:r w:rsidRPr="00A94890">
          <w:t>. HOTTER diagnostic outputs include tree-level transpiration</w:t>
        </w:r>
      </w:ins>
      <w:ins w:id="37" w:author="Anna Trugman" w:date="2024-06-27T12:19:00Z">
        <w:r>
          <w:t>, gross and net carbon assimilation,</w:t>
        </w:r>
      </w:ins>
      <w:ins w:id="38" w:author="Anna Trugman" w:date="2024-06-27T12:20:00Z">
        <w:r>
          <w:t xml:space="preserve"> canopy conductance</w:t>
        </w:r>
      </w:ins>
      <w:ins w:id="39" w:author="Anna Trugman" w:date="2024-06-27T12:12:00Z">
        <w:r w:rsidRPr="00A94890">
          <w:t>, water potential</w:t>
        </w:r>
      </w:ins>
      <w:ins w:id="40" w:author="Anna Trugman" w:date="2024-06-27T12:21:00Z">
        <w:r>
          <w:t>s,</w:t>
        </w:r>
      </w:ins>
      <w:ins w:id="41" w:author="Anna Trugman" w:date="2024-06-27T12:12:00Z">
        <w:r w:rsidRPr="00A94890">
          <w:t xml:space="preserve"> and percent loss of conductivity (PLC) for all of the tree’s conductive elements: roots, xylem, and leaves. Model outputs are daily-level and assume 12 hours of daylight for carbon assimilation during the growing season and 24 hours of respiration. </w:t>
        </w:r>
      </w:ins>
    </w:p>
    <w:p w14:paraId="55CBC33C" w14:textId="043154F8" w:rsidR="00CD44F0" w:rsidRDefault="00000000">
      <w:pPr>
        <w:rPr>
          <w:ins w:id="42" w:author="Anna Trugman" w:date="2024-06-27T12:36:00Z"/>
        </w:rPr>
      </w:pPr>
      <w:r>
        <w:tab/>
        <w:t xml:space="preserve">We used </w:t>
      </w:r>
      <w:ins w:id="43" w:author="Anna Trugman" w:date="2024-06-27T12:22:00Z">
        <w:r w:rsidR="00543E5F">
          <w:t xml:space="preserve">blue oak species mean </w:t>
        </w:r>
      </w:ins>
      <w:r>
        <w:t xml:space="preserve">observed hydraulic traits from </w:t>
      </w:r>
      <w:r w:rsidR="003D4942">
        <w:fldChar w:fldCharType="begin"/>
      </w:r>
      <w:r w:rsidR="003D4942">
        <w:instrText xml:space="preserve"> ADDIN ZOTERO_ITEM CSL_CITATION {"citationID":"5wLlu9CY","properties":{"formattedCitation":"(Anderegg {\\i{}et al.} 2023; Skelton {\\i{}et al.} 2019)","plainCitation":"(Anderegg et al. 2023; Skelton et al. 2019)","noteIndex":0},"citationItems":[{"id":15403,"uris":["http://zotero.org/users/6368672/items/MMD6FCAN"],"itemData":{"id":15403,"type":"article","abstract":"Two decades of widespread drought-induced forest mortality events on every forested continent have raised the specter of future unpredictable, rapid ecosystem changes in 21st century forests. Yet our ability to predict drought stress, much less drought-induced mortality across the landscape remains limited. This uncertainty stems at least in part from an incomplete understanding of within-species variation in hydraulic physiology, which reflects the interaction of genetic differentiation among populations (ecotypic variation) and phenotypic plasticity in response to growth environment. We examined among-population genetic differentiation in a number of morphological and hydraulic traits in California blue oak (Quercus douglasii) using a 30 year old common garden. We then compared this genetic trait differentiation and trait-trait integration to wild phenotypes in the field from the original source populations. We found remarkably limited among-population genetic differentiation in all traits in the common garden, but considerable site-to-site variation in the field. However, it was difficult to explain trait variation in the field using site climate variables, suggesting that gridded climate data does not capture the drivers of plasticity in drought physiology in this species. Trait-trait relationships were also considerably stronger in the field than in the garden, particularly links between leaf morphology, leaf hydraulic efficiency and stem hydraulic efficiency. Indeed, while twelve of 45 potential trait-trait relationships showed significant wild phenotypic correlations, only four relationships showed both genetic and phenotypic correlations, and five relationships showed significantly different genetic and phenotypic correlations. Collectively, our results demonstrate limited ecotypic variation in drought-related physiology but considerable geographic variation in physiology and phenotypic integration in the wild, both driven largely by plasticity.","DOI":"10.1101/2023.08.20.553748","language":"en","license":"© 2023, Posted by Cold Spring Harbor Laboratory. This pre-print is available under a Creative Commons License (Attribution-NonCommercial 4.0 International), CC BY-NC 4.0, as described at http://creativecommons.org/licenses/by-nc/4.0/","note":"page: 2023.08.20.553748\nsection: New Results","publisher":"bioRxiv","source":"bioRxiv","title":"Plasticity drives geographic variation and trait coordination in blue oak drought physiology","URL":"https://www.biorxiv.org/content/10.1101/2023.08.20.553748v1","author":[{"family":"Anderegg","given":"Leander D. L."},{"family":"Skelton","given":"Robert P."},{"family":"Diaz","given":"Jessica"},{"family":"Papper","given":"Prahlad"},{"family":"Ackerly","given":"David D."},{"family":"Dawson","given":"Todd E."}],"accessed":{"date-parts":[["2023",8,31]]},"issued":{"date-parts":[["2023",8,21]]}}},{"id":11,"uris":["http://zotero.org/users/6368672/items/CC3TP3RF"],"itemData":{"id":11,"type":"article-journal","abstract":"Vulnerability to embolism varies between con-generic species distributed along aridity gradients, yet little is known about intraspecific variation and its drivers. Even less is known about intraspecific variation in tissues other than stems, despite results suggesting that roots, stems and leaves can differ in vulnerability. We hypothesized that intraspecific variation in vulnerability in leaves and stems is adaptive and driven by aridity. We quantified leaf and stem vulnerability of Quercus douglasii using the optical technique. To assess contributions of genetic variation and phenotypic plasticity to within-species variation, we quantified the vulnerability of individuals growing in a common garden, but originating from populations along an aridity gradient, as well as individuals from the same wild populations. Intraspecific variation in water potential at which 50% of total embolism in a tissue is observed (P50) was explained mostly by differences between individuals (&gt;66% of total variance) and tissues (16%). There was little between-population variation in leaf/stem P50 in the garden, which was not related to site of origin aridity. Unexpectedly, we observed a positive relationship between wild individual stem P50 and aridity. Although there is no local adaptation and only minor phenotypic plasticity in leaf/stem vulnerability in Q. douglasii, high levels of potentially heritable variation within populations or strong environmental selection could contribute to adaptive responses under future climate change.","container-title":"New Phytologist","DOI":"10.1111/nph.15886","ISSN":"1469-8137","issue":"3","language":"en","license":"© 2019 The Authors. New Phytologist © 2019 New Phytologist Trust","page":"1296-1306","source":"Wiley Online Library","title":"No local adaptation in leaf or stem xylem vulnerability to embolism, but consistent vulnerability segmentation in a North American oak","volume":"223","author":[{"family":"Skelton","given":"Robert P."},{"family":"Anderegg","given":"Leander D. L."},{"family":"Papper","given":"Prahlad"},{"family":"Reich","given":"Emma"},{"family":"Dawson","given":"Todd E."},{"family":"Kling","given":"Matthew"},{"family":"Thompson","given":"Sally E."},{"family":"Diaz","given":"Jessica"},{"family":"Ackerly","given":"David D."}],"issued":{"date-parts":[["2019"]]}}}],"schema":"https://github.com/citation-style-language/schema/raw/master/csl-citation.json"} </w:instrText>
      </w:r>
      <w:r w:rsidR="003D4942">
        <w:fldChar w:fldCharType="separate"/>
      </w:r>
      <w:ins w:id="44" w:author="Anna Trugman" w:date="2024-06-27T12:22:00Z">
        <w:r w:rsidR="00543E5F">
          <w:t>(</w:t>
        </w:r>
      </w:ins>
      <w:del w:id="45" w:author="Anna Trugman" w:date="2024-06-27T12:22:00Z">
        <w:r w:rsidR="003D4942" w:rsidRPr="003D4942" w:rsidDel="00543E5F">
          <w:delText>(</w:delText>
        </w:r>
      </w:del>
      <w:r w:rsidR="003D4942" w:rsidRPr="003D4942">
        <w:t xml:space="preserve">Anderegg </w:t>
      </w:r>
      <w:r w:rsidR="003D4942" w:rsidRPr="003D4942">
        <w:rPr>
          <w:i/>
          <w:iCs/>
        </w:rPr>
        <w:t>et al.</w:t>
      </w:r>
      <w:r w:rsidR="003D4942" w:rsidRPr="003D4942">
        <w:t xml:space="preserve"> 2023; Skelton </w:t>
      </w:r>
      <w:r w:rsidR="003D4942" w:rsidRPr="003D4942">
        <w:rPr>
          <w:i/>
          <w:iCs/>
        </w:rPr>
        <w:t>et al.</w:t>
      </w:r>
      <w:r w:rsidR="003D4942" w:rsidRPr="003D4942">
        <w:t xml:space="preserve"> 2019)</w:t>
      </w:r>
      <w:r w:rsidR="003D4942">
        <w:fldChar w:fldCharType="end"/>
      </w:r>
      <w:ins w:id="46" w:author="Anna Trugman" w:date="2024-06-27T12:22:00Z">
        <w:r w:rsidR="00543E5F">
          <w:t xml:space="preserve"> (Vcmax25 = 20 </w:t>
        </w:r>
        <w:proofErr w:type="spellStart"/>
        <w:r w:rsidR="00543E5F">
          <w:t>umol</w:t>
        </w:r>
        <w:proofErr w:type="spellEnd"/>
        <w:r w:rsidR="00543E5F">
          <w:t xml:space="preserve"> m-2 s-1; P50 = -4.3 MPa</w:t>
        </w:r>
      </w:ins>
      <w:ins w:id="47" w:author="Anna Trugman" w:date="2024-06-27T12:23:00Z">
        <w:r w:rsidR="00543E5F">
          <w:t xml:space="preserve">). </w:t>
        </w:r>
        <w:proofErr w:type="spellStart"/>
        <w:r w:rsidR="00543E5F">
          <w:t>Kmax</w:t>
        </w:r>
        <w:proofErr w:type="spellEnd"/>
        <w:r w:rsidR="00543E5F">
          <w:t xml:space="preserve"> was estimated from early growing season </w:t>
        </w:r>
        <w:proofErr w:type="spellStart"/>
        <w:r w:rsidR="00543E5F">
          <w:t>Knative</w:t>
        </w:r>
        <w:proofErr w:type="spellEnd"/>
        <w:r w:rsidR="00543E5F">
          <w:t xml:space="preserve"> values (</w:t>
        </w:r>
        <w:proofErr w:type="spellStart"/>
        <w:r w:rsidR="00543E5F">
          <w:t>Kmax</w:t>
        </w:r>
        <w:proofErr w:type="spellEnd"/>
        <w:r w:rsidR="00543E5F">
          <w:t xml:space="preserve"> = 7600 mmol m-2</w:t>
        </w:r>
      </w:ins>
      <w:ins w:id="48" w:author="Anna Trugman" w:date="2024-06-27T12:24:00Z">
        <w:r w:rsidR="00543E5F">
          <w:t xml:space="preserve"> s-1 MPa-1). </w:t>
        </w:r>
      </w:ins>
      <w:ins w:id="49" w:author="Anna Trugman" w:date="2024-06-27T12:35:00Z">
        <w:r w:rsidR="00CD44F0">
          <w:t>Lea</w:t>
        </w:r>
      </w:ins>
      <w:ins w:id="50" w:author="Anna Trugman" w:date="2024-06-27T12:36:00Z">
        <w:r w:rsidR="00CD44F0">
          <w:t xml:space="preserve">f area was parameterized scaling mean branch </w:t>
        </w:r>
        <w:proofErr w:type="spellStart"/>
        <w:proofErr w:type="gramStart"/>
        <w:r w:rsidR="00CD44F0">
          <w:t>Al:As</w:t>
        </w:r>
        <w:proofErr w:type="spellEnd"/>
        <w:proofErr w:type="gramEnd"/>
        <w:r w:rsidR="00CD44F0">
          <w:t xml:space="preserve"> to the tree </w:t>
        </w:r>
        <w:proofErr w:type="spellStart"/>
        <w:r w:rsidR="00CD44F0">
          <w:t xml:space="preserve">level. </w:t>
        </w:r>
      </w:ins>
      <w:proofErr w:type="spellEnd"/>
      <w:ins w:id="51" w:author="Anna Trugman" w:date="2024-06-27T12:25:00Z">
        <w:r w:rsidR="00543E5F">
          <w:t xml:space="preserve">Soil water potential </w:t>
        </w:r>
      </w:ins>
      <w:ins w:id="52" w:author="Anna Trugman" w:date="2024-06-27T12:26:00Z">
        <w:r w:rsidR="00543E5F">
          <w:t xml:space="preserve">for forcing HOTTER </w:t>
        </w:r>
      </w:ins>
      <w:ins w:id="53" w:author="Anna Trugman" w:date="2024-06-27T12:25:00Z">
        <w:r w:rsidR="00543E5F">
          <w:t xml:space="preserve">was derived </w:t>
        </w:r>
      </w:ins>
      <w:ins w:id="54" w:author="Anna Trugman" w:date="2024-06-27T12:26:00Z">
        <w:r w:rsidR="00543E5F">
          <w:t xml:space="preserve">tree-specific predawn water potentials taken during the sampling campaign in September, 2018. </w:t>
        </w:r>
      </w:ins>
      <w:ins w:id="55" w:author="Anna Trugman" w:date="2024-06-27T12:24:00Z">
        <w:r w:rsidR="00543E5F">
          <w:t xml:space="preserve">Temperature and </w:t>
        </w:r>
      </w:ins>
      <w:ins w:id="56" w:author="Anna Trugman" w:date="2024-06-27T12:26:00Z">
        <w:r w:rsidR="00543E5F">
          <w:t xml:space="preserve">VPD were derived from </w:t>
        </w:r>
      </w:ins>
      <w:ins w:id="57" w:author="Anna Trugman" w:date="2024-06-27T12:27:00Z">
        <w:r w:rsidR="00543E5F">
          <w:t xml:space="preserve">dynamically downscaled </w:t>
        </w:r>
      </w:ins>
      <w:ins w:id="58" w:author="Anna Trugman" w:date="2024-06-27T12:29:00Z">
        <w:r w:rsidR="00543E5F">
          <w:t xml:space="preserve">historical climate data to </w:t>
        </w:r>
      </w:ins>
      <w:ins w:id="59" w:author="Anna Trugman" w:date="2024-06-27T12:30:00Z">
        <w:r w:rsidR="00543E5F">
          <w:t xml:space="preserve">1-hourly, </w:t>
        </w:r>
      </w:ins>
      <w:ins w:id="60" w:author="Anna Trugman" w:date="2024-06-27T12:29:00Z">
        <w:r w:rsidR="00543E5F">
          <w:t>1.5-km spatial resolution using the Weather Research and Forecasting Model (WRF)</w:t>
        </w:r>
      </w:ins>
      <w:ins w:id="61" w:author="Anna Trugman" w:date="2024-06-27T12:30:00Z">
        <w:r w:rsidR="00543E5F">
          <w:t>. Climate data was aggregated to the daily level for forcing HOTTER where we too</w:t>
        </w:r>
      </w:ins>
      <w:ins w:id="62" w:author="Anna Trugman" w:date="2024-06-27T12:36:00Z">
        <w:r w:rsidR="00CD44F0">
          <w:t>k</w:t>
        </w:r>
      </w:ins>
      <w:ins w:id="63" w:author="Anna Trugman" w:date="2024-06-27T12:30:00Z">
        <w:r w:rsidR="00543E5F">
          <w:t xml:space="preserve"> the 80</w:t>
        </w:r>
        <w:r w:rsidR="00543E5F" w:rsidRPr="00543E5F">
          <w:rPr>
            <w:vertAlign w:val="superscript"/>
            <w:rPrChange w:id="64" w:author="Anna Trugman" w:date="2024-06-27T12:30:00Z">
              <w:rPr/>
            </w:rPrChange>
          </w:rPr>
          <w:t>th</w:t>
        </w:r>
        <w:r w:rsidR="00543E5F">
          <w:t xml:space="preserve"> percentile temperature and corresponding pressure and sp</w:t>
        </w:r>
      </w:ins>
      <w:ins w:id="65" w:author="Anna Trugman" w:date="2024-06-27T12:31:00Z">
        <w:r w:rsidR="00543E5F">
          <w:t xml:space="preserve">ecific humidity as </w:t>
        </w:r>
      </w:ins>
      <w:ins w:id="66" w:author="Anna Trugman" w:date="2024-06-27T12:32:00Z">
        <w:r w:rsidR="00543E5F">
          <w:t>representative</w:t>
        </w:r>
      </w:ins>
      <w:ins w:id="67" w:author="Anna Trugman" w:date="2024-06-27T12:31:00Z">
        <w:r w:rsidR="00543E5F">
          <w:t xml:space="preserve"> of the average conditions during which plants photosynthesizing</w:t>
        </w:r>
      </w:ins>
      <w:ins w:id="68" w:author="Anna Trugman" w:date="2024-06-27T12:36:00Z">
        <w:r w:rsidR="00CD44F0">
          <w:t xml:space="preserve"> during daylight hours</w:t>
        </w:r>
      </w:ins>
      <w:ins w:id="69" w:author="Anna Trugman" w:date="2024-06-27T12:31:00Z">
        <w:r w:rsidR="00543E5F">
          <w:t xml:space="preserve"> and used the Clausius </w:t>
        </w:r>
      </w:ins>
      <w:ins w:id="70" w:author="Anna Trugman" w:date="2024-06-27T12:32:00Z">
        <w:r w:rsidR="00543E5F">
          <w:t>Clapeyron</w:t>
        </w:r>
      </w:ins>
      <w:ins w:id="71" w:author="Anna Trugman" w:date="2024-06-27T12:31:00Z">
        <w:r w:rsidR="00543E5F">
          <w:t xml:space="preserve"> equation to calculate the corresponding VPD for the </w:t>
        </w:r>
      </w:ins>
      <w:ins w:id="72" w:author="Anna Trugman" w:date="2024-06-27T12:32:00Z">
        <w:r w:rsidR="00543E5F">
          <w:t xml:space="preserve">period of Sept 17-27, the same dates as the water potential sampling campaign. </w:t>
        </w:r>
      </w:ins>
      <w:ins w:id="73" w:author="Anna Trugman" w:date="2024-06-27T12:38:00Z">
        <w:r w:rsidR="00CC7BC0">
          <w:t xml:space="preserve">This spans a wide range of climate conditions experienced by these blue oak population </w:t>
        </w:r>
        <w:r w:rsidR="00CC7BC0">
          <w:t xml:space="preserve">both across space and over time </w:t>
        </w:r>
        <w:r w:rsidR="00CC7BC0">
          <w:t xml:space="preserve">in September, as a heatwave drove </w:t>
        </w:r>
        <w:r w:rsidR="00CC7BC0">
          <w:t>an a</w:t>
        </w:r>
      </w:ins>
      <w:ins w:id="74" w:author="Anna Trugman" w:date="2024-06-27T12:39:00Z">
        <w:r w:rsidR="00CC7BC0">
          <w:t>pproximate</w:t>
        </w:r>
      </w:ins>
      <w:ins w:id="75" w:author="Anna Trugman" w:date="2024-06-27T12:38:00Z">
        <w:r w:rsidR="00CC7BC0">
          <w:t xml:space="preserve"> doubling of VPDs between the beginning and end of the sampling period</w:t>
        </w:r>
      </w:ins>
      <w:ins w:id="76" w:author="Anna Trugman" w:date="2024-06-27T12:39:00Z">
        <w:r w:rsidR="00CC7BC0">
          <w:t xml:space="preserve"> for all sites. </w:t>
        </w:r>
      </w:ins>
    </w:p>
    <w:p w14:paraId="0000004D" w14:textId="0D6593C7" w:rsidR="00844F89" w:rsidDel="00CD44F0" w:rsidRDefault="00543E5F" w:rsidP="00CD44F0">
      <w:pPr>
        <w:ind w:firstLine="720"/>
        <w:rPr>
          <w:del w:id="77" w:author="Anna Trugman" w:date="2024-06-27T12:24:00Z"/>
        </w:rPr>
        <w:pPrChange w:id="78" w:author="Anna Trugman" w:date="2024-06-27T12:36:00Z">
          <w:pPr/>
        </w:pPrChange>
      </w:pPr>
      <w:ins w:id="79" w:author="Anna Trugman" w:date="2024-06-27T12:32:00Z">
        <w:r>
          <w:t xml:space="preserve">To estimate variability in plant physiological diagnostics </w:t>
        </w:r>
      </w:ins>
      <w:ins w:id="80" w:author="Anna Trugman" w:date="2024-06-27T12:33:00Z">
        <w:r w:rsidR="00E37EF2">
          <w:t xml:space="preserve">during the sampling period, we performed separate experiments on the </w:t>
        </w:r>
      </w:ins>
      <w:ins w:id="81" w:author="Anna Trugman" w:date="2024-06-27T12:39:00Z">
        <w:r w:rsidR="00CC7BC0">
          <w:t xml:space="preserve">median, </w:t>
        </w:r>
      </w:ins>
      <w:ins w:id="82" w:author="Anna Trugman" w:date="2024-06-27T12:33:00Z">
        <w:r w:rsidR="00E37EF2">
          <w:t>most</w:t>
        </w:r>
      </w:ins>
      <w:ins w:id="83" w:author="Anna Trugman" w:date="2024-06-27T12:39:00Z">
        <w:r w:rsidR="00CC7BC0">
          <w:t>,</w:t>
        </w:r>
      </w:ins>
      <w:ins w:id="84" w:author="Anna Trugman" w:date="2024-06-27T12:33:00Z">
        <w:r w:rsidR="00E37EF2">
          <w:t xml:space="preserve"> and least stressful day during the sampling period (as defined by VPD)</w:t>
        </w:r>
      </w:ins>
      <w:ins w:id="85" w:author="Anna Trugman" w:date="2024-06-27T12:37:00Z">
        <w:r w:rsidR="00CC7BC0">
          <w:t xml:space="preserve">. We ran </w:t>
        </w:r>
      </w:ins>
      <w:ins w:id="86" w:author="Anna Trugman" w:date="2024-06-27T12:38:00Z">
        <w:r w:rsidR="00CC7BC0">
          <w:t xml:space="preserve">separate simulations for each tree with </w:t>
        </w:r>
      </w:ins>
      <w:ins w:id="87" w:author="Anna Trugman" w:date="2024-06-27T12:40:00Z">
        <w:r w:rsidR="00CC7BC0">
          <w:t>tree specific leaf area and soil water access, site-specific climate, and species-specific hydraulic and photosynthetic traits. Additionally, the examine the un</w:t>
        </w:r>
      </w:ins>
      <w:ins w:id="88" w:author="Anna Trugman" w:date="2024-06-27T12:41:00Z">
        <w:r w:rsidR="00CC7BC0">
          <w:t xml:space="preserve">certainty in how leaf allocation influences carbon and water dynamics, we performed a separate set of experiments where we reduced tree leaf area by half. </w:t>
        </w:r>
      </w:ins>
      <w:del w:id="89" w:author="Anna Trugman" w:date="2024-06-27T12:24:00Z">
        <w:r w:rsidR="00000000" w:rsidDel="00543E5F">
          <w:delText xml:space="preserve"> and this study to parameterize a mechanistic tree model, and forced the model with observed predawn water potentials </w:delText>
        </w:r>
      </w:del>
      <w:del w:id="90" w:author="Anna Trugman" w:date="2024-06-27T12:11:00Z">
        <w:r w:rsidR="003D4942" w:rsidRPr="003D4942" w:rsidDel="00A073A0">
          <w:rPr>
            <w:highlight w:val="yellow"/>
          </w:rPr>
          <w:delText>[HOTTER methods]</w:delText>
        </w:r>
      </w:del>
    </w:p>
    <w:p w14:paraId="14704549" w14:textId="77777777" w:rsidR="00CD44F0" w:rsidRDefault="00CD44F0" w:rsidP="00CD44F0">
      <w:pPr>
        <w:ind w:firstLine="720"/>
        <w:rPr>
          <w:ins w:id="91" w:author="Anna Trugman" w:date="2024-06-27T12:35:00Z"/>
        </w:rPr>
        <w:pPrChange w:id="92" w:author="Anna Trugman" w:date="2024-06-27T12:36:00Z">
          <w:pPr/>
        </w:pPrChange>
      </w:pPr>
    </w:p>
    <w:p w14:paraId="5E2996C8" w14:textId="77777777" w:rsidR="00CD44F0" w:rsidRDefault="00CD44F0">
      <w:pPr>
        <w:rPr>
          <w:ins w:id="93" w:author="Anna Trugman" w:date="2024-06-27T12:35:00Z"/>
        </w:rPr>
      </w:pPr>
    </w:p>
    <w:p w14:paraId="0000004E" w14:textId="77777777" w:rsidR="00844F89" w:rsidRDefault="00844F89"/>
    <w:p w14:paraId="0000004F" w14:textId="77777777" w:rsidR="00844F89" w:rsidRDefault="00000000">
      <w:pPr>
        <w:rPr>
          <w:i/>
        </w:rPr>
      </w:pPr>
      <w:r>
        <w:rPr>
          <w:i/>
        </w:rPr>
        <w:t>Analysis</w:t>
      </w:r>
    </w:p>
    <w:p w14:paraId="00000050" w14:textId="77777777" w:rsidR="00844F89" w:rsidRDefault="00000000">
      <w:r>
        <w:rPr>
          <w:b/>
        </w:rPr>
        <w:lastRenderedPageBreak/>
        <w:tab/>
      </w:r>
      <w:r>
        <w:t>We averaged all attributes to the tree level for analysis (87 total trees, fewer for traits, water isotopes and growth). We then sought to explain spatial variation in plant water potentials (Ψ</w:t>
      </w:r>
      <w:r>
        <w:rPr>
          <w:vertAlign w:val="subscript"/>
        </w:rPr>
        <w:t>PD</w:t>
      </w:r>
      <w:r>
        <w:t>, Ψ</w:t>
      </w:r>
      <w:r>
        <w:rPr>
          <w:vertAlign w:val="subscript"/>
        </w:rPr>
        <w:t>MD</w:t>
      </w:r>
      <w:r>
        <w:t>, ΔΨ), plant traits (</w:t>
      </w:r>
      <w:proofErr w:type="spellStart"/>
      <w:r>
        <w:t>A</w:t>
      </w:r>
      <w:r>
        <w:rPr>
          <w:vertAlign w:val="subscript"/>
        </w:rPr>
        <w:t>l</w:t>
      </w:r>
      <w:r>
        <w:t>:A</w:t>
      </w:r>
      <w:r>
        <w:rPr>
          <w:vertAlign w:val="subscript"/>
        </w:rPr>
        <w:t>s</w:t>
      </w:r>
      <w:proofErr w:type="spellEnd"/>
      <w:r>
        <w:t xml:space="preserve">, </w:t>
      </w:r>
      <w:proofErr w:type="spellStart"/>
      <w:r>
        <w:t>M</w:t>
      </w:r>
      <w:r>
        <w:rPr>
          <w:vertAlign w:val="subscript"/>
        </w:rPr>
        <w:t>l</w:t>
      </w:r>
      <w:r>
        <w:t>:M</w:t>
      </w:r>
      <w:r>
        <w:rPr>
          <w:vertAlign w:val="subscript"/>
        </w:rPr>
        <w:t>s</w:t>
      </w:r>
      <w:proofErr w:type="spellEnd"/>
      <w:r>
        <w:t>, leaf size, LMA, LDMC), xylem stable water isotope composition (δ</w:t>
      </w:r>
      <w:r>
        <w:rPr>
          <w:vertAlign w:val="superscript"/>
        </w:rPr>
        <w:t>18</w:t>
      </w:r>
      <w:r>
        <w:t xml:space="preserve">O, </w:t>
      </w:r>
      <w:proofErr w:type="spellStart"/>
      <w:r>
        <w:t>δD</w:t>
      </w:r>
      <w:proofErr w:type="spellEnd"/>
      <w:r>
        <w:t xml:space="preserve">, and lc-excess), and growth (branch length, tree height, % max BAI) using information-theoretical based model selection, in the R statistical environment (version 4.3.1, (Team 2016)). We fit linear mixed effects models relating each response variables to each of the 20 climate or meteorological predictors (described above) individually with a random intercept for site, using the </w:t>
      </w:r>
      <w:proofErr w:type="spellStart"/>
      <w:proofErr w:type="gramStart"/>
      <w:r>
        <w:t>lmer</w:t>
      </w:r>
      <w:proofErr w:type="spellEnd"/>
      <w:r>
        <w:t>(</w:t>
      </w:r>
      <w:proofErr w:type="gramEnd"/>
      <w:r>
        <w:t xml:space="preserve">) function in the ‘lme4’ package (Bates </w:t>
      </w:r>
      <w:r>
        <w:rPr>
          <w:i/>
        </w:rPr>
        <w:t>et al.</w:t>
      </w:r>
      <w:r>
        <w:t xml:space="preserve"> 2015). We then used </w:t>
      </w:r>
      <w:proofErr w:type="spellStart"/>
      <w:r>
        <w:t>AICc</w:t>
      </w:r>
      <w:proofErr w:type="spellEnd"/>
      <w:r>
        <w:t xml:space="preserve"> (Akaike’s Information Criterion corrected for small sample sizes) to select the most parsimonious model of the 21 possible models (20 climate predictors plus a null model). Predictors were considered significant if they improved model </w:t>
      </w:r>
      <w:proofErr w:type="spellStart"/>
      <w:r>
        <w:t>AICc</w:t>
      </w:r>
      <w:proofErr w:type="spellEnd"/>
      <w:r>
        <w:t xml:space="preserve"> by 2 or more units over the null model (intercept only). We used t-tests based on Satterthwaite's approximate degrees of freedom to determine the p-value of significant climate predictor, using the ‘</w:t>
      </w:r>
      <w:proofErr w:type="spellStart"/>
      <w:r>
        <w:t>lmerTest</w:t>
      </w:r>
      <w:proofErr w:type="spellEnd"/>
      <w:r>
        <w:t xml:space="preserve">’ R package (Kuznetsova </w:t>
      </w:r>
      <w:r>
        <w:rPr>
          <w:i/>
        </w:rPr>
        <w:t>et al.</w:t>
      </w:r>
      <w:r>
        <w:t xml:space="preserve"> 2016).</w:t>
      </w:r>
    </w:p>
    <w:p w14:paraId="00000051" w14:textId="77777777" w:rsidR="00844F89" w:rsidRDefault="00000000">
      <w:r>
        <w:tab/>
        <w:t>We also used linear mixed effects models with a site random intercept term to test whether xylem water stable isotopes explained tree-to-tree variation in plant water potentials, again using t-tests and Satterthwaite's approximate degrees of freedom to quantify statistical significance.</w:t>
      </w:r>
    </w:p>
    <w:p w14:paraId="00000052" w14:textId="77777777" w:rsidR="00844F89" w:rsidRDefault="00844F89"/>
    <w:p w14:paraId="00000053" w14:textId="77777777" w:rsidR="00844F89" w:rsidRDefault="00000000">
      <w:pPr>
        <w:rPr>
          <w:b/>
        </w:rPr>
      </w:pPr>
      <w:r>
        <w:rPr>
          <w:b/>
        </w:rPr>
        <w:t>Results:</w:t>
      </w:r>
    </w:p>
    <w:p w14:paraId="00000054" w14:textId="77777777" w:rsidR="00844F89" w:rsidRDefault="00000000">
      <w:pPr>
        <w:rPr>
          <w:i/>
        </w:rPr>
      </w:pPr>
      <w:r>
        <w:rPr>
          <w:i/>
        </w:rPr>
        <w:t>Predicting drought stress</w:t>
      </w:r>
    </w:p>
    <w:p w14:paraId="00000055" w14:textId="6BC8DC8D" w:rsidR="00844F89" w:rsidRDefault="00000000">
      <w:r>
        <w:tab/>
        <w:t>Despite sampling across large geographic differences in both precipitation and potential evapotranspiration (Fig. 1), and despite massive differences between sites in leaf water potential (-0.82 MPa to -3.78 MPa for Ψ</w:t>
      </w:r>
      <w:r>
        <w:rPr>
          <w:vertAlign w:val="subscript"/>
        </w:rPr>
        <w:t>PD</w:t>
      </w:r>
      <w:r>
        <w:t>, -2.02 MPa to -4.45 MPa for Ψ</w:t>
      </w:r>
      <w:r>
        <w:rPr>
          <w:vertAlign w:val="subscript"/>
        </w:rPr>
        <w:t>MD</w:t>
      </w:r>
      <w:r>
        <w:t>), neither predawn nor midday leaf water potential could be predicted by long term site climate</w:t>
      </w:r>
      <w:r w:rsidR="003D4942">
        <w:t>,</w:t>
      </w:r>
      <w:r>
        <w:t xml:space="preserve"> 2018 water year meteorology</w:t>
      </w:r>
      <w:r w:rsidR="003D4942">
        <w:t>, or soil characteristics</w:t>
      </w:r>
      <w:r>
        <w:t xml:space="preserve"> (Fig. 2). The tree-to-tree variation within a site was often substantial (mean within site range of -1.3 MPa for both Ψ</w:t>
      </w:r>
      <w:r>
        <w:rPr>
          <w:vertAlign w:val="subscript"/>
        </w:rPr>
        <w:t>PD</w:t>
      </w:r>
      <w:r>
        <w:t xml:space="preserve"> and Ψ</w:t>
      </w:r>
      <w:r>
        <w:rPr>
          <w:vertAlign w:val="subscript"/>
        </w:rPr>
        <w:t>MD</w:t>
      </w:r>
      <w:r>
        <w:t xml:space="preserve">), </w:t>
      </w:r>
      <w:r w:rsidR="00306349">
        <w:t>and was partially explained by tree size with larger DBH trees having less negative Ψ</w:t>
      </w:r>
      <w:r w:rsidR="00306349">
        <w:rPr>
          <w:vertAlign w:val="subscript"/>
        </w:rPr>
        <w:t>PD</w:t>
      </w:r>
      <w:r w:rsidR="00306349">
        <w:t xml:space="preserve"> (Fig. S</w:t>
      </w:r>
      <w:r w:rsidR="00BC6622">
        <w:t>1</w:t>
      </w:r>
      <w:r w:rsidR="00306349">
        <w:t>). However,</w:t>
      </w:r>
      <w:r>
        <w:t xml:space="preserve"> between-site variation still constituted 71% (Ψ</w:t>
      </w:r>
      <w:r>
        <w:rPr>
          <w:vertAlign w:val="subscript"/>
        </w:rPr>
        <w:t>PD</w:t>
      </w:r>
      <w:r>
        <w:t>) and 51% (Ψ</w:t>
      </w:r>
      <w:r>
        <w:rPr>
          <w:vertAlign w:val="subscript"/>
        </w:rPr>
        <w:t>MD</w:t>
      </w:r>
      <w:r>
        <w:t>) of the total water potential variation (based on the unbiased Ω</w:t>
      </w:r>
      <w:r>
        <w:rPr>
          <w:vertAlign w:val="superscript"/>
        </w:rPr>
        <w:t>2</w:t>
      </w:r>
      <w:r>
        <w:t xml:space="preserve"> estimate). The ΔΨ (Ψ</w:t>
      </w:r>
      <w:r>
        <w:rPr>
          <w:vertAlign w:val="subscript"/>
        </w:rPr>
        <w:t xml:space="preserve">PD - </w:t>
      </w:r>
      <w:r>
        <w:t>Ψ</w:t>
      </w:r>
      <w:r>
        <w:rPr>
          <w:vertAlign w:val="subscript"/>
        </w:rPr>
        <w:t>MD</w:t>
      </w:r>
      <w:r>
        <w:t>, the water potential gradient caused by transpiration) increased with site growing season average VPD (linear mixed model p=0.011).</w:t>
      </w:r>
    </w:p>
    <w:p w14:paraId="00000057" w14:textId="0F5D8E98" w:rsidR="00844F89" w:rsidRDefault="00000000" w:rsidP="00BC6622">
      <w:r>
        <w:tab/>
        <w:t xml:space="preserve">Xylem stable water isotopes, on the other hand, strongly predicted leaf water potentials, often both among sites and among trees within a site. Xylem water more enriched in both </w:t>
      </w:r>
      <w:proofErr w:type="spellStart"/>
      <w:r>
        <w:t>δD</w:t>
      </w:r>
      <w:proofErr w:type="spellEnd"/>
      <w:r>
        <w:t xml:space="preserve"> and δ</w:t>
      </w:r>
      <w:r>
        <w:rPr>
          <w:vertAlign w:val="superscript"/>
        </w:rPr>
        <w:t>18</w:t>
      </w:r>
      <w:r>
        <w:t>O was associated with more negative Ψ</w:t>
      </w:r>
      <w:r>
        <w:rPr>
          <w:vertAlign w:val="subscript"/>
        </w:rPr>
        <w:t>PD</w:t>
      </w:r>
      <w:r>
        <w:t>, more negative</w:t>
      </w:r>
      <w:r>
        <w:rPr>
          <w:vertAlign w:val="subscript"/>
        </w:rPr>
        <w:t xml:space="preserve"> </w:t>
      </w:r>
      <w:r>
        <w:t>Ψ</w:t>
      </w:r>
      <w:r>
        <w:rPr>
          <w:vertAlign w:val="subscript"/>
        </w:rPr>
        <w:t>MD</w:t>
      </w:r>
      <w:r>
        <w:t>, and a smaller ΔΨ (Fig 3, Fig</w:t>
      </w:r>
      <w:r w:rsidR="00BC6622">
        <w:t>.</w:t>
      </w:r>
      <w:r>
        <w:t xml:space="preserve"> S</w:t>
      </w:r>
      <w:r w:rsidR="00BC6622">
        <w:t>2</w:t>
      </w:r>
      <w:r>
        <w:t xml:space="preserve">). One site (Pepperwood Preserve, ‘PWD’, gray in Fig 3) showed anomalously non-negative water potentials given its water isotopic signature, possibly due to a wildfire that burned the site at moderate intensity roughly one year prior to sample collection. Even with this site, leaf water potentials were significantly related to both </w:t>
      </w:r>
      <w:proofErr w:type="spellStart"/>
      <w:r>
        <w:t>δD</w:t>
      </w:r>
      <w:proofErr w:type="spellEnd"/>
      <w:r>
        <w:t xml:space="preserve"> and to a lesser extent δ</w:t>
      </w:r>
      <w:r>
        <w:rPr>
          <w:vertAlign w:val="superscript"/>
        </w:rPr>
        <w:t>18</w:t>
      </w:r>
      <w:r>
        <w:t>O, and without the site these relationships were generally highly significant (Table S2). Indeed, the marginal R</w:t>
      </w:r>
      <w:r>
        <w:rPr>
          <w:vertAlign w:val="superscript"/>
        </w:rPr>
        <w:t>2</w:t>
      </w:r>
      <w:r>
        <w:t xml:space="preserve"> (variance explained only by fixed effect) with </w:t>
      </w:r>
      <w:proofErr w:type="spellStart"/>
      <w:r>
        <w:t>δD</w:t>
      </w:r>
      <w:proofErr w:type="spellEnd"/>
      <w:r>
        <w:t xml:space="preserve"> as a predictor ranged was 60% for Ψ</w:t>
      </w:r>
      <w:r>
        <w:rPr>
          <w:vertAlign w:val="subscript"/>
        </w:rPr>
        <w:t>PD</w:t>
      </w:r>
      <w:r>
        <w:t>, 35% for Ψ</w:t>
      </w:r>
      <w:r>
        <w:rPr>
          <w:vertAlign w:val="subscript"/>
        </w:rPr>
        <w:t>MD</w:t>
      </w:r>
      <w:r>
        <w:t xml:space="preserve"> and 30% for ΔΨ. Site </w:t>
      </w:r>
      <w:proofErr w:type="spellStart"/>
      <w:r>
        <w:t>δD</w:t>
      </w:r>
      <w:proofErr w:type="spellEnd"/>
      <w:r>
        <w:t xml:space="preserve"> was strongly related to the annual average meteoric </w:t>
      </w:r>
      <w:proofErr w:type="spellStart"/>
      <w:r>
        <w:t>δD</w:t>
      </w:r>
      <w:r>
        <w:rPr>
          <w:vertAlign w:val="subscript"/>
        </w:rPr>
        <w:t>precip</w:t>
      </w:r>
      <w:proofErr w:type="spellEnd"/>
      <w:r>
        <w:t xml:space="preserve"> of the site, as was Ψ</w:t>
      </w:r>
      <w:r>
        <w:rPr>
          <w:vertAlign w:val="subscript"/>
        </w:rPr>
        <w:t>PD</w:t>
      </w:r>
      <w:r>
        <w:t>, suggesting that the atmospheric conditions controlling meteoric water isotope conditions were actually more strongly linked to end-of-season water availability than any of the climate or meteorology predictors tested (Fig. S</w:t>
      </w:r>
      <w:r w:rsidR="00BC6622">
        <w:t>3</w:t>
      </w:r>
      <w:r>
        <w:t xml:space="preserve">). However, a tree’s xylem </w:t>
      </w:r>
      <w:proofErr w:type="spellStart"/>
      <w:r>
        <w:t>δD</w:t>
      </w:r>
      <w:proofErr w:type="spellEnd"/>
      <w:r>
        <w:t xml:space="preserve"> was still a significant predictor of Ψ</w:t>
      </w:r>
      <w:r>
        <w:rPr>
          <w:vertAlign w:val="subscript"/>
        </w:rPr>
        <w:t>PD</w:t>
      </w:r>
      <w:r>
        <w:t xml:space="preserve"> even when meteoric average </w:t>
      </w:r>
      <w:proofErr w:type="spellStart"/>
      <w:r>
        <w:t>δD</w:t>
      </w:r>
      <w:r>
        <w:rPr>
          <w:vertAlign w:val="subscript"/>
        </w:rPr>
        <w:t>precip</w:t>
      </w:r>
      <w:proofErr w:type="spellEnd"/>
      <w:r>
        <w:t xml:space="preserve"> was included as a </w:t>
      </w:r>
      <w:r>
        <w:lastRenderedPageBreak/>
        <w:t xml:space="preserve">covariate in the linear mixed model (p&lt;0.001 excluding outlier site), and tree-level residuals from the </w:t>
      </w:r>
      <w:proofErr w:type="spellStart"/>
      <w:r>
        <w:t>δD</w:t>
      </w:r>
      <w:r>
        <w:rPr>
          <w:vertAlign w:val="subscript"/>
        </w:rPr>
        <w:t>xylem</w:t>
      </w:r>
      <w:proofErr w:type="spellEnd"/>
      <w:r>
        <w:t xml:space="preserve"> ~ </w:t>
      </w:r>
      <w:proofErr w:type="spellStart"/>
      <w:r>
        <w:t>δD</w:t>
      </w:r>
      <w:r>
        <w:rPr>
          <w:vertAlign w:val="subscript"/>
        </w:rPr>
        <w:t>precip</w:t>
      </w:r>
      <w:proofErr w:type="spellEnd"/>
      <w:r>
        <w:rPr>
          <w:vertAlign w:val="subscript"/>
        </w:rPr>
        <w:t xml:space="preserve"> </w:t>
      </w:r>
      <w:r>
        <w:t>relationship were also significantly related to Ψ</w:t>
      </w:r>
      <w:r>
        <w:rPr>
          <w:vertAlign w:val="subscript"/>
        </w:rPr>
        <w:t>PD</w:t>
      </w:r>
      <w:r>
        <w:t xml:space="preserve"> (Fig. S</w:t>
      </w:r>
      <w:r w:rsidR="00BC6622">
        <w:t>3</w:t>
      </w:r>
      <w:r>
        <w:t xml:space="preserve">). Thus, the enrichment of xylem water isotopes, both from meteoric sources and from local evaporation was a remarkably consistent indicator of water stress across sites and trees within sites. Interestingly, the line-conditions deuterium excess (lc-excess), which is designed to isolate the effect of evaporative enrichment on ecosystem water, was unrelated to plant water potentials.  </w:t>
      </w:r>
    </w:p>
    <w:p w14:paraId="00000058" w14:textId="268B9566" w:rsidR="00844F89" w:rsidRDefault="00000000">
      <w:r>
        <w:tab/>
        <w:t xml:space="preserve">The observed spatial variation in water potential also had profound effects on end of season leaf gas exchange. Across sites and trees within a site, midday stomatal conductance and assimilation steadily declined as Ψ decreased towards -4 MPa (Fig. 4). Indeed, the point of stomatal closure coincided quite closely with the previously reported P50 of leaves of -3.88 MPa (Ψ causing 50% embolism), a threshold that was consistent across populations of blue oak </w:t>
      </w:r>
      <w:r w:rsidR="003D4942">
        <w:fldChar w:fldCharType="begin"/>
      </w:r>
      <w:r w:rsidR="003D4942">
        <w:instrText xml:space="preserve"> ADDIN ZOTERO_ITEM CSL_CITATION {"citationID":"9bFOeN2P","properties":{"formattedCitation":"(Skelton {\\i{}et al.} 2019)","plainCitation":"(Skelton et al. 2019)","noteIndex":0},"citationItems":[{"id":11,"uris":["http://zotero.org/users/6368672/items/CC3TP3RF"],"itemData":{"id":11,"type":"article-journal","abstract":"Vulnerability to embolism varies between con-generic species distributed along aridity gradients, yet little is known about intraspecific variation and its drivers. Even less is known about intraspecific variation in tissues other than stems, despite results suggesting that roots, stems and leaves can differ in vulnerability. We hypothesized that intraspecific variation in vulnerability in leaves and stems is adaptive and driven by aridity. We quantified leaf and stem vulnerability of Quercus douglasii using the optical technique. To assess contributions of genetic variation and phenotypic plasticity to within-species variation, we quantified the vulnerability of individuals growing in a common garden, but originating from populations along an aridity gradient, as well as individuals from the same wild populations. Intraspecific variation in water potential at which 50% of total embolism in a tissue is observed (P50) was explained mostly by differences between individuals (&gt;66% of total variance) and tissues (16%). There was little between-population variation in leaf/stem P50 in the garden, which was not related to site of origin aridity. Unexpectedly, we observed a positive relationship between wild individual stem P50 and aridity. Although there is no local adaptation and only minor phenotypic plasticity in leaf/stem vulnerability in Q. douglasii, high levels of potentially heritable variation within populations or strong environmental selection could contribute to adaptive responses under future climate change.","container-title":"New Phytologist","DOI":"10.1111/nph.15886","ISSN":"1469-8137","issue":"3","language":"en","license":"© 2019 The Authors. New Phytologist © 2019 New Phytologist Trust","page":"1296-1306","source":"Wiley Online Library","title":"No local adaptation in leaf or stem xylem vulnerability to embolism, but consistent vulnerability segmentation in a North American oak","volume":"223","author":[{"family":"Skelton","given":"Robert P."},{"family":"Anderegg","given":"Leander D. L."},{"family":"Papper","given":"Prahlad"},{"family":"Reich","given":"Emma"},{"family":"Dawson","given":"Todd E."},{"family":"Kling","given":"Matthew"},{"family":"Thompson","given":"Sally E."},{"family":"Diaz","given":"Jessica"},{"family":"Ackerly","given":"David D."}],"issued":{"date-parts":[["2019"]]}}}],"schema":"https://github.com/citation-style-language/schema/raw/master/csl-citation.json"} </w:instrText>
      </w:r>
      <w:r w:rsidR="003D4942">
        <w:fldChar w:fldCharType="separate"/>
      </w:r>
      <w:r w:rsidR="003D4942" w:rsidRPr="003D4942">
        <w:t xml:space="preserve">(Skelton </w:t>
      </w:r>
      <w:r w:rsidR="003D4942" w:rsidRPr="003D4942">
        <w:rPr>
          <w:i/>
          <w:iCs/>
        </w:rPr>
        <w:t>et al.</w:t>
      </w:r>
      <w:r w:rsidR="003D4942" w:rsidRPr="003D4942">
        <w:t xml:space="preserve"> 2019)</w:t>
      </w:r>
      <w:r w:rsidR="003D4942">
        <w:fldChar w:fldCharType="end"/>
      </w:r>
      <w:r>
        <w:t>.  This point of stomatal closure was also apparent in the morning time course of a single tree as its leaf water potential approached -3.88 near midday (Fig. 4). Thus, the consequences of observed water potential variation across the landscape for late season carbon gain and water loss were substantial. At two of the sampled sites, mean Ψ</w:t>
      </w:r>
      <w:r>
        <w:rPr>
          <w:vertAlign w:val="subscript"/>
        </w:rPr>
        <w:t>PD</w:t>
      </w:r>
      <w:r>
        <w:t xml:space="preserve"> was more negative than -3.7 MPa (Fig. 2), implying sustained stomatal closure and limited carbon gain at these sites for the entirety of the late growing season.</w:t>
      </w:r>
    </w:p>
    <w:p w14:paraId="00000059" w14:textId="77777777" w:rsidR="00844F89" w:rsidRDefault="00844F89"/>
    <w:p w14:paraId="0000005A" w14:textId="77777777" w:rsidR="00844F89" w:rsidRDefault="00000000">
      <w:pPr>
        <w:rPr>
          <w:i/>
        </w:rPr>
      </w:pPr>
      <w:r>
        <w:rPr>
          <w:i/>
        </w:rPr>
        <w:t>Predicting traits</w:t>
      </w:r>
    </w:p>
    <w:p w14:paraId="0000005B" w14:textId="52626C74" w:rsidR="00844F89" w:rsidRDefault="00000000">
      <w:r>
        <w:rPr>
          <w:b/>
        </w:rPr>
        <w:tab/>
      </w:r>
      <w:r>
        <w:t>All leaf and stem traits demonstrated significant site-to-site variation, which ranged from 17% (M</w:t>
      </w:r>
      <w:r w:rsidR="003D4942">
        <w:rPr>
          <w:vertAlign w:val="subscript"/>
        </w:rPr>
        <w:t>L</w:t>
      </w:r>
      <w:r>
        <w:t>:M</w:t>
      </w:r>
      <w:r w:rsidR="003D4942">
        <w:rPr>
          <w:vertAlign w:val="subscript"/>
        </w:rPr>
        <w:t>S</w:t>
      </w:r>
      <w:r>
        <w:t>) to 58% (LDMC) of among-individual trait variation (Ω</w:t>
      </w:r>
      <w:r>
        <w:rPr>
          <w:vertAlign w:val="superscript"/>
        </w:rPr>
        <w:t>2</w:t>
      </w:r>
      <w:r>
        <w:t xml:space="preserve"> values, Table S1). </w:t>
      </w:r>
      <w:r w:rsidR="003D4942">
        <w:t xml:space="preserve">Site climate or meteorology was a significant predictor of </w:t>
      </w:r>
      <w:r w:rsidR="00BC6622">
        <w:t xml:space="preserve">only </w:t>
      </w:r>
      <w:r w:rsidR="003D4942">
        <w:t>two traits (M</w:t>
      </w:r>
      <w:r w:rsidR="003D4942">
        <w:rPr>
          <w:vertAlign w:val="subscript"/>
        </w:rPr>
        <w:t>L</w:t>
      </w:r>
      <w:r w:rsidR="003D4942">
        <w:t>:M</w:t>
      </w:r>
      <w:r w:rsidR="003D4942">
        <w:rPr>
          <w:vertAlign w:val="subscript"/>
        </w:rPr>
        <w:t>S</w:t>
      </w:r>
      <w:r w:rsidR="003D4942">
        <w:t xml:space="preserve"> and leaf size)</w:t>
      </w:r>
      <w:r w:rsidR="00BC6622">
        <w:t xml:space="preserve"> even when excluding soil characteristics as possible predictors (Fig. S4)</w:t>
      </w:r>
      <w:r w:rsidR="003D4942">
        <w:t>, while soil water holding capacity predict of A</w:t>
      </w:r>
      <w:r w:rsidR="003D4942">
        <w:rPr>
          <w:vertAlign w:val="subscript"/>
        </w:rPr>
        <w:t>L</w:t>
      </w:r>
      <w:r w:rsidR="003D4942">
        <w:t>:A</w:t>
      </w:r>
      <w:r w:rsidR="003D4942">
        <w:rPr>
          <w:vertAlign w:val="subscript"/>
        </w:rPr>
        <w:t>S</w:t>
      </w:r>
      <w:r w:rsidR="003D4942">
        <w:t xml:space="preserve"> and LMA </w:t>
      </w:r>
      <w:r>
        <w:t>(Fig. 5). M</w:t>
      </w:r>
      <w:r w:rsidR="003D4942">
        <w:rPr>
          <w:vertAlign w:val="subscript"/>
        </w:rPr>
        <w:t>L</w:t>
      </w:r>
      <w:r>
        <w:t>:M</w:t>
      </w:r>
      <w:r w:rsidR="003D4942">
        <w:rPr>
          <w:vertAlign w:val="subscript"/>
        </w:rPr>
        <w:t>S</w:t>
      </w:r>
      <w:r>
        <w:t xml:space="preserve"> decreased with increasing minimum temperature of the sampling year, and leaf size increased with increasing historical precipitation.</w:t>
      </w:r>
      <w:r w:rsidR="003D4942">
        <w:t xml:space="preserve"> Meanwhile, A</w:t>
      </w:r>
      <w:r w:rsidR="003D4942">
        <w:rPr>
          <w:vertAlign w:val="subscript"/>
        </w:rPr>
        <w:t>L</w:t>
      </w:r>
      <w:r w:rsidR="003D4942">
        <w:t>:A</w:t>
      </w:r>
      <w:r w:rsidR="003D4942">
        <w:rPr>
          <w:vertAlign w:val="subscript"/>
        </w:rPr>
        <w:t>S</w:t>
      </w:r>
      <w:r w:rsidR="003D4942">
        <w:t xml:space="preserve"> increased and LMA decreased with soil water holding capacity. LDMC was not predicted by any environmental variable.</w:t>
      </w:r>
    </w:p>
    <w:p w14:paraId="0000005C" w14:textId="5E0CB433" w:rsidR="00844F89" w:rsidRDefault="00000000">
      <w:r>
        <w:tab/>
        <w:t>Soil moisture availability and maximum water stress were almost completely unrelated to leaf and allocation traits. Ψ</w:t>
      </w:r>
      <w:r>
        <w:rPr>
          <w:vertAlign w:val="subscript"/>
        </w:rPr>
        <w:t>PD</w:t>
      </w:r>
      <w:r>
        <w:t xml:space="preserve"> was not correlated with any trait, and Ψ</w:t>
      </w:r>
      <w:r>
        <w:rPr>
          <w:vertAlign w:val="subscript"/>
        </w:rPr>
        <w:t>MD</w:t>
      </w:r>
      <w:r>
        <w:t xml:space="preserve"> was only correlated with LDMC (Fig. S</w:t>
      </w:r>
      <w:r w:rsidR="00BC6622">
        <w:t>5</w:t>
      </w:r>
      <w:r>
        <w:t>), with less negative Ψ</w:t>
      </w:r>
      <w:r>
        <w:rPr>
          <w:vertAlign w:val="subscript"/>
        </w:rPr>
        <w:t xml:space="preserve">MD </w:t>
      </w:r>
      <w:r>
        <w:t xml:space="preserve">being associated with </w:t>
      </w:r>
      <w:r>
        <w:rPr>
          <w:i/>
        </w:rPr>
        <w:t>higher</w:t>
      </w:r>
      <w:r>
        <w:t xml:space="preserve"> LDMC (linear mixed effects model p=0.004). Moreover, traits were largely uncorrelated with each other. </w:t>
      </w:r>
      <w:proofErr w:type="spellStart"/>
      <w:proofErr w:type="gramStart"/>
      <w:r>
        <w:t>A</w:t>
      </w:r>
      <w:r>
        <w:rPr>
          <w:vertAlign w:val="subscript"/>
        </w:rPr>
        <w:t>leaf</w:t>
      </w:r>
      <w:r>
        <w:t>:A</w:t>
      </w:r>
      <w:r>
        <w:rPr>
          <w:vertAlign w:val="subscript"/>
        </w:rPr>
        <w:t>stem</w:t>
      </w:r>
      <w:proofErr w:type="spellEnd"/>
      <w:proofErr w:type="gramEnd"/>
      <w:r>
        <w:t xml:space="preserve"> was positively correlated with M</w:t>
      </w:r>
      <w:r w:rsidR="00306349">
        <w:rPr>
          <w:vertAlign w:val="subscript"/>
        </w:rPr>
        <w:t>L</w:t>
      </w:r>
      <w:r>
        <w:t>:M</w:t>
      </w:r>
      <w:r w:rsidR="00306349">
        <w:rPr>
          <w:vertAlign w:val="subscript"/>
        </w:rPr>
        <w:t>S</w:t>
      </w:r>
      <w:r>
        <w:t>, as well as leaf size (Fig. S</w:t>
      </w:r>
      <w:r w:rsidR="00BC6622">
        <w:t>5</w:t>
      </w:r>
      <w:r>
        <w:t>), but no other traits were significantly correlated.</w:t>
      </w:r>
    </w:p>
    <w:p w14:paraId="0000005D" w14:textId="77777777" w:rsidR="00844F89" w:rsidRDefault="00000000">
      <w:r>
        <w:tab/>
      </w:r>
    </w:p>
    <w:p w14:paraId="0000005E" w14:textId="77777777" w:rsidR="00844F89" w:rsidRDefault="00000000">
      <w:pPr>
        <w:rPr>
          <w:i/>
        </w:rPr>
      </w:pPr>
      <w:r>
        <w:rPr>
          <w:i/>
        </w:rPr>
        <w:t>Drought and trait relationships with growth</w:t>
      </w:r>
    </w:p>
    <w:p w14:paraId="0000005F" w14:textId="04769B49" w:rsidR="00844F89" w:rsidRDefault="00000000">
      <w:r>
        <w:tab/>
        <w:t>Branch elongation and basal area growth were significantly positively correlated, but the relationship was relatively weak (</w:t>
      </w:r>
      <w:r w:rsidR="00BC6622">
        <w:t xml:space="preserve">marginal </w:t>
      </w:r>
      <w:r>
        <w:t>R</w:t>
      </w:r>
      <w:r>
        <w:rPr>
          <w:vertAlign w:val="superscript"/>
        </w:rPr>
        <w:t>2</w:t>
      </w:r>
      <w:r>
        <w:t>=0.1</w:t>
      </w:r>
      <w:r w:rsidR="00BC6622">
        <w:t>2</w:t>
      </w:r>
      <w:r>
        <w:t xml:space="preserve">, </w:t>
      </w:r>
      <w:r w:rsidR="00BC6622">
        <w:t>p=0.01</w:t>
      </w:r>
      <w:r>
        <w:t>). Both basal area growth and (log</w:t>
      </w:r>
      <w:r>
        <w:rPr>
          <w:vertAlign w:val="subscript"/>
        </w:rPr>
        <w:t>10</w:t>
      </w:r>
      <w:r>
        <w:t>-transformed) branch length were almost completely unrelated to end of season soil moisture (Ψ</w:t>
      </w:r>
      <w:r>
        <w:rPr>
          <w:vertAlign w:val="subscript"/>
        </w:rPr>
        <w:t>PD</w:t>
      </w:r>
      <w:r>
        <w:t>), maximum water stress (Ψ</w:t>
      </w:r>
      <w:r>
        <w:rPr>
          <w:vertAlign w:val="subscript"/>
        </w:rPr>
        <w:t>MD</w:t>
      </w:r>
      <w:r>
        <w:t>) or ΔΨ, with the exception of branch length marginally significantly increasing with increasing ΔΨ (Fig. 6</w:t>
      </w:r>
      <w:proofErr w:type="gramStart"/>
      <w:r>
        <w:t>a,c</w:t>
      </w:r>
      <w:proofErr w:type="gramEnd"/>
      <w:r>
        <w:t xml:space="preserve">). Moreover, despite evidence of water stress-induced curtailment of assimilation at dry sites (Fig. 4), no water-related climate variables outperformed the null model to explain either growth metric. Indeed, the only climate variables that had lower </w:t>
      </w:r>
      <w:proofErr w:type="spellStart"/>
      <w:r>
        <w:t>AICc</w:t>
      </w:r>
      <w:proofErr w:type="spellEnd"/>
      <w:r>
        <w:t xml:space="preserve"> than the null model were winter/spring temperature-related, and the best climate variable for both radial and stem growth was 30yr </w:t>
      </w:r>
      <w:proofErr w:type="spellStart"/>
      <w:r>
        <w:t>T</w:t>
      </w:r>
      <w:r>
        <w:rPr>
          <w:vertAlign w:val="subscript"/>
        </w:rPr>
        <w:t>min</w:t>
      </w:r>
      <w:proofErr w:type="spellEnd"/>
      <w:r>
        <w:t xml:space="preserve"> (Fig. 6</w:t>
      </w:r>
      <w:proofErr w:type="gramStart"/>
      <w:r>
        <w:t>b,d</w:t>
      </w:r>
      <w:proofErr w:type="gramEnd"/>
      <w:r>
        <w:t>), with sites with warmer winter temperatures growing faster.</w:t>
      </w:r>
    </w:p>
    <w:p w14:paraId="00000060" w14:textId="1A433088" w:rsidR="00844F89" w:rsidRDefault="00000000">
      <w:r>
        <w:lastRenderedPageBreak/>
        <w:tab/>
        <w:t xml:space="preserve">Growth was also not related to leaf and stem traits in any of the predicted ways. Most traits were unrelated to either stem or basal area growth, but </w:t>
      </w:r>
      <w:proofErr w:type="spellStart"/>
      <w:proofErr w:type="gramStart"/>
      <w:r>
        <w:t>A</w:t>
      </w:r>
      <w:r>
        <w:rPr>
          <w:vertAlign w:val="subscript"/>
        </w:rPr>
        <w:t>l</w:t>
      </w:r>
      <w:r>
        <w:t>:A</w:t>
      </w:r>
      <w:r>
        <w:rPr>
          <w:vertAlign w:val="subscript"/>
        </w:rPr>
        <w:t>s</w:t>
      </w:r>
      <w:proofErr w:type="spellEnd"/>
      <w:proofErr w:type="gramEnd"/>
      <w:r>
        <w:t xml:space="preserve"> and </w:t>
      </w:r>
      <w:proofErr w:type="spellStart"/>
      <w:r>
        <w:t>M</w:t>
      </w:r>
      <w:r>
        <w:rPr>
          <w:vertAlign w:val="subscript"/>
        </w:rPr>
        <w:t>l</w:t>
      </w:r>
      <w:r>
        <w:t>:M</w:t>
      </w:r>
      <w:r>
        <w:rPr>
          <w:vertAlign w:val="subscript"/>
        </w:rPr>
        <w:t>s</w:t>
      </w:r>
      <w:proofErr w:type="spellEnd"/>
      <w:r>
        <w:t xml:space="preserve"> were both </w:t>
      </w:r>
      <w:r>
        <w:rPr>
          <w:i/>
        </w:rPr>
        <w:t xml:space="preserve">negatively </w:t>
      </w:r>
      <w:r>
        <w:t xml:space="preserve">related to percent of maximum BAI, and </w:t>
      </w:r>
      <w:proofErr w:type="spellStart"/>
      <w:r>
        <w:t>M</w:t>
      </w:r>
      <w:r>
        <w:rPr>
          <w:vertAlign w:val="subscript"/>
        </w:rPr>
        <w:t>l</w:t>
      </w:r>
      <w:r>
        <w:t>:M</w:t>
      </w:r>
      <w:r>
        <w:rPr>
          <w:vertAlign w:val="subscript"/>
        </w:rPr>
        <w:t>s</w:t>
      </w:r>
      <w:proofErr w:type="spellEnd"/>
      <w:r>
        <w:t xml:space="preserve"> was also extremely strongly negatively related to branch length (Fig. </w:t>
      </w:r>
      <w:r w:rsidR="00F41C21">
        <w:t>6</w:t>
      </w:r>
      <w:r>
        <w:t xml:space="preserve">). At the branch level, both </w:t>
      </w:r>
      <w:proofErr w:type="spellStart"/>
      <w:proofErr w:type="gramStart"/>
      <w:r>
        <w:t>A</w:t>
      </w:r>
      <w:r>
        <w:rPr>
          <w:vertAlign w:val="subscript"/>
        </w:rPr>
        <w:t>l</w:t>
      </w:r>
      <w:r>
        <w:t>:A</w:t>
      </w:r>
      <w:r>
        <w:rPr>
          <w:vertAlign w:val="subscript"/>
        </w:rPr>
        <w:t>s</w:t>
      </w:r>
      <w:proofErr w:type="spellEnd"/>
      <w:proofErr w:type="gramEnd"/>
      <w:r>
        <w:t xml:space="preserve"> and </w:t>
      </w:r>
      <w:proofErr w:type="spellStart"/>
      <w:r>
        <w:t>M</w:t>
      </w:r>
      <w:r>
        <w:rPr>
          <w:vertAlign w:val="subscript"/>
        </w:rPr>
        <w:t>l</w:t>
      </w:r>
      <w:r>
        <w:t>:M</w:t>
      </w:r>
      <w:r>
        <w:rPr>
          <w:vertAlign w:val="subscript"/>
        </w:rPr>
        <w:t>s</w:t>
      </w:r>
      <w:proofErr w:type="spellEnd"/>
      <w:r>
        <w:t xml:space="preserve"> </w:t>
      </w:r>
      <w:sdt>
        <w:sdtPr>
          <w:tag w:val="goog_rdk_23"/>
          <w:id w:val="-641578285"/>
        </w:sdtPr>
        <w:sdtContent>
          <w:commentRangeStart w:id="94"/>
        </w:sdtContent>
      </w:sdt>
      <w:sdt>
        <w:sdtPr>
          <w:tag w:val="goog_rdk_24"/>
          <w:id w:val="-1002198347"/>
        </w:sdtPr>
        <w:sdtContent>
          <w:commentRangeStart w:id="95"/>
        </w:sdtContent>
      </w:sdt>
      <w:r>
        <w:t>decreased strongly with branch length</w:t>
      </w:r>
      <w:commentRangeEnd w:id="94"/>
      <w:r>
        <w:commentReference w:id="94"/>
      </w:r>
      <w:commentRangeEnd w:id="95"/>
      <w:r>
        <w:commentReference w:id="95"/>
      </w:r>
      <w:r>
        <w:t xml:space="preserve">, suggesting a structural, rather than hydraulic or carbon economic driver of both branch allocation traits. If branch length was included as a covariate in models predicting % max BAI, </w:t>
      </w:r>
      <w:proofErr w:type="spellStart"/>
      <w:proofErr w:type="gramStart"/>
      <w:r>
        <w:t>M</w:t>
      </w:r>
      <w:r>
        <w:rPr>
          <w:vertAlign w:val="subscript"/>
        </w:rPr>
        <w:t>l</w:t>
      </w:r>
      <w:r>
        <w:t>:M</w:t>
      </w:r>
      <w:r>
        <w:rPr>
          <w:vertAlign w:val="subscript"/>
        </w:rPr>
        <w:t>s</w:t>
      </w:r>
      <w:proofErr w:type="spellEnd"/>
      <w:proofErr w:type="gramEnd"/>
      <w:r>
        <w:rPr>
          <w:vertAlign w:val="subscript"/>
        </w:rPr>
        <w:t xml:space="preserve"> </w:t>
      </w:r>
      <w:r>
        <w:t xml:space="preserve">was no longer significantly related to % max BAI (p=0.21) but </w:t>
      </w:r>
      <w:proofErr w:type="spellStart"/>
      <w:r>
        <w:t>A</w:t>
      </w:r>
      <w:r>
        <w:rPr>
          <w:vertAlign w:val="subscript"/>
        </w:rPr>
        <w:t>l</w:t>
      </w:r>
      <w:r>
        <w:t>:A</w:t>
      </w:r>
      <w:r>
        <w:rPr>
          <w:vertAlign w:val="subscript"/>
        </w:rPr>
        <w:t>s</w:t>
      </w:r>
      <w:proofErr w:type="spellEnd"/>
      <w:r>
        <w:t xml:space="preserve"> remained significantly negatively related to % max BAI (p=0.01). </w:t>
      </w:r>
    </w:p>
    <w:p w14:paraId="00000061" w14:textId="77777777" w:rsidR="00844F89" w:rsidRDefault="00844F89"/>
    <w:p w14:paraId="00000062" w14:textId="77777777" w:rsidR="00844F89" w:rsidRDefault="00000000">
      <w:pPr>
        <w:rPr>
          <w:i/>
        </w:rPr>
      </w:pPr>
      <w:sdt>
        <w:sdtPr>
          <w:tag w:val="goog_rdk_25"/>
          <w:id w:val="-818187800"/>
        </w:sdtPr>
        <w:sdtContent>
          <w:commentRangeStart w:id="96"/>
        </w:sdtContent>
      </w:sdt>
      <w:r>
        <w:rPr>
          <w:i/>
        </w:rPr>
        <w:t>Mechanistic model synthesis</w:t>
      </w:r>
      <w:commentRangeEnd w:id="96"/>
      <w:r>
        <w:commentReference w:id="96"/>
      </w:r>
    </w:p>
    <w:p w14:paraId="00000063" w14:textId="29E940D3" w:rsidR="00844F89" w:rsidRDefault="00000000">
      <w:r>
        <w:tab/>
        <w:t xml:space="preserve">Based on end of season water status, the optimal </w:t>
      </w:r>
      <w:proofErr w:type="spellStart"/>
      <w:r>
        <w:t>A</w:t>
      </w:r>
      <w:r>
        <w:rPr>
          <w:vertAlign w:val="subscript"/>
        </w:rPr>
        <w:t>l</w:t>
      </w:r>
      <w:r>
        <w:t>:A</w:t>
      </w:r>
      <w:r>
        <w:rPr>
          <w:vertAlign w:val="subscript"/>
        </w:rPr>
        <w:t>s</w:t>
      </w:r>
      <w:proofErr w:type="spellEnd"/>
      <w:r>
        <w:t xml:space="preserve"> predicted by HOTTER had no relationship to the observed </w:t>
      </w:r>
      <w:proofErr w:type="spellStart"/>
      <w:r>
        <w:t>A</w:t>
      </w:r>
      <w:r>
        <w:rPr>
          <w:vertAlign w:val="subscript"/>
        </w:rPr>
        <w:t>l</w:t>
      </w:r>
      <w:r>
        <w:t>:A</w:t>
      </w:r>
      <w:r>
        <w:rPr>
          <w:vertAlign w:val="subscript"/>
        </w:rPr>
        <w:t>s</w:t>
      </w:r>
      <w:proofErr w:type="spellEnd"/>
      <w:r>
        <w:t xml:space="preserve">. HOTTER predicted a strong decrease in </w:t>
      </w:r>
      <w:proofErr w:type="spellStart"/>
      <w:r>
        <w:t>A</w:t>
      </w:r>
      <w:r>
        <w:rPr>
          <w:vertAlign w:val="subscript"/>
        </w:rPr>
        <w:t>l</w:t>
      </w:r>
      <w:r>
        <w:t>:A</w:t>
      </w:r>
      <w:r>
        <w:rPr>
          <w:vertAlign w:val="subscript"/>
        </w:rPr>
        <w:t>s</w:t>
      </w:r>
      <w:proofErr w:type="spellEnd"/>
      <w:r>
        <w:t xml:space="preserve"> in trees with more negative Ψ</w:t>
      </w:r>
      <w:r>
        <w:rPr>
          <w:vertAlign w:val="subscript"/>
        </w:rPr>
        <w:t>PD</w:t>
      </w:r>
      <w:r>
        <w:t xml:space="preserve">, and generally lower </w:t>
      </w:r>
      <w:proofErr w:type="spellStart"/>
      <w:r>
        <w:t>A</w:t>
      </w:r>
      <w:r>
        <w:rPr>
          <w:vertAlign w:val="subscript"/>
        </w:rPr>
        <w:t>l</w:t>
      </w:r>
      <w:r>
        <w:t>:A</w:t>
      </w:r>
      <w:r>
        <w:rPr>
          <w:vertAlign w:val="subscript"/>
        </w:rPr>
        <w:t>s</w:t>
      </w:r>
      <w:proofErr w:type="spellEnd"/>
      <w:r>
        <w:t xml:space="preserve"> than observed for all trees, with ~1/3 of trees predicted to have no leaves (i.e. be drought deciduous, Fig</w:t>
      </w:r>
      <w:r w:rsidR="00F41C21">
        <w:t>.</w:t>
      </w:r>
      <w:r>
        <w:t xml:space="preserve"> 9). When </w:t>
      </w:r>
      <w:proofErr w:type="spellStart"/>
      <w:proofErr w:type="gramStart"/>
      <w:r>
        <w:t>A</w:t>
      </w:r>
      <w:r>
        <w:rPr>
          <w:vertAlign w:val="subscript"/>
        </w:rPr>
        <w:t>l</w:t>
      </w:r>
      <w:r>
        <w:t>:A</w:t>
      </w:r>
      <w:r>
        <w:rPr>
          <w:vertAlign w:val="subscript"/>
        </w:rPr>
        <w:t>s</w:t>
      </w:r>
      <w:proofErr w:type="spellEnd"/>
      <w:proofErr w:type="gramEnd"/>
      <w:r>
        <w:t xml:space="preserve"> was parameterized with observations rather than optimized, </w:t>
      </w:r>
      <w:sdt>
        <w:sdtPr>
          <w:tag w:val="goog_rdk_26"/>
          <w:id w:val="1751465069"/>
        </w:sdtPr>
        <w:sdtContent>
          <w:commentRangeStart w:id="97"/>
        </w:sdtContent>
      </w:sdt>
      <w:r>
        <w:t>tree carbon gain was also essentially unrelated to observed growth (Fig. 9b)</w:t>
      </w:r>
      <w:commentRangeEnd w:id="97"/>
      <w:r>
        <w:commentReference w:id="97"/>
      </w:r>
      <w:r>
        <w:t xml:space="preserve">. </w:t>
      </w:r>
    </w:p>
    <w:p w14:paraId="00000064" w14:textId="77777777" w:rsidR="00844F89" w:rsidRDefault="00844F89"/>
    <w:p w14:paraId="00000065" w14:textId="77777777" w:rsidR="00844F89" w:rsidRDefault="00000000">
      <w:pPr>
        <w:rPr>
          <w:b/>
        </w:rPr>
      </w:pPr>
      <w:r>
        <w:rPr>
          <w:b/>
        </w:rPr>
        <w:t>Discussion</w:t>
      </w:r>
    </w:p>
    <w:p w14:paraId="00000066" w14:textId="7A34B84D" w:rsidR="00844F89" w:rsidRDefault="00000000">
      <w:r>
        <w:tab/>
        <w:t xml:space="preserve">Our </w:t>
      </w:r>
      <w:proofErr w:type="spellStart"/>
      <w:r>
        <w:t>rangewide</w:t>
      </w:r>
      <w:proofErr w:type="spellEnd"/>
      <w:r>
        <w:t xml:space="preserve"> survey of maximum water stress, traits and growth in blue oak revealed substantial site-to-site variation in all quantities but remarkable disconnects between them. Water balance-related climate variables or sampling year meteorology rarely predicted water stress, traits, or growth. Moreover, end-of-season water stress, leaf and allocation traits, and growth were very rarely related</w:t>
      </w:r>
      <w:r w:rsidR="003D4942">
        <w:t xml:space="preserve"> to </w:t>
      </w:r>
      <w:r>
        <w:t xml:space="preserve">each other, contrary to all of our hypotheses. These results raise some difficult questions for both how we predict drought exposure in deeply rooted tree species in geologically and </w:t>
      </w:r>
      <w:proofErr w:type="spellStart"/>
      <w:r>
        <w:t>geomorphically</w:t>
      </w:r>
      <w:proofErr w:type="spellEnd"/>
      <w:r>
        <w:t xml:space="preserve"> complex landscapes, and how we conceptually integrate hydraulic risks and carbon gain in our mechanistic understanding of plant ecophysiology.</w:t>
      </w:r>
    </w:p>
    <w:p w14:paraId="00000067" w14:textId="77777777" w:rsidR="00844F89" w:rsidRDefault="00844F89"/>
    <w:p w14:paraId="00000068" w14:textId="77777777" w:rsidR="00844F89" w:rsidRDefault="00000000">
      <w:pPr>
        <w:rPr>
          <w:i/>
        </w:rPr>
      </w:pPr>
      <w:r>
        <w:rPr>
          <w:i/>
        </w:rPr>
        <w:t>Deep water access decouples water stress from above-ground climate</w:t>
      </w:r>
    </w:p>
    <w:p w14:paraId="00000069" w14:textId="26442E8F" w:rsidR="00844F89" w:rsidRDefault="00000000">
      <w:r>
        <w:tab/>
        <w:t>No single climate variable drawn from gridded climate products, including both 30yr averages and sampling year values of various water supply, demand, and balance metrics, could explain spatial variation in root-zone available soil moisture (Ψ</w:t>
      </w:r>
      <w:proofErr w:type="gramStart"/>
      <w:r>
        <w:rPr>
          <w:vertAlign w:val="subscript"/>
        </w:rPr>
        <w:t>PD</w:t>
      </w:r>
      <w:r>
        <w:t xml:space="preserve"> )</w:t>
      </w:r>
      <w:proofErr w:type="gramEnd"/>
      <w:r>
        <w:t xml:space="preserve"> or maximum water stress (Ψ</w:t>
      </w:r>
      <w:r>
        <w:rPr>
          <w:vertAlign w:val="subscript"/>
        </w:rPr>
        <w:t>MD</w:t>
      </w:r>
      <w:r>
        <w:t xml:space="preserve">). It is possible that the perfect climate predictor escaped us, but preliminary analyses with alternative climate datasets and water balance models (e.g. </w:t>
      </w:r>
      <w:proofErr w:type="spellStart"/>
      <w:r>
        <w:t>WorldClim</w:t>
      </w:r>
      <w:proofErr w:type="spellEnd"/>
      <w:r>
        <w:t xml:space="preserve"> (Fick &amp; </w:t>
      </w:r>
      <w:proofErr w:type="spellStart"/>
      <w:r>
        <w:t>Hijmans</w:t>
      </w:r>
      <w:proofErr w:type="spellEnd"/>
      <w:r>
        <w:t xml:space="preserve"> 2017), the Basin Characterization Model, (Flint </w:t>
      </w:r>
      <w:r>
        <w:rPr>
          <w:i/>
        </w:rPr>
        <w:t>et al.</w:t>
      </w:r>
      <w:r>
        <w:t xml:space="preserve"> 2013)) suggest that this is quite unlikely. With only 15 sites, the statistical danger of multiple testing is high for identifying climate predictors in this dataset, and thus we believe the lack of any significant relationships with our collection of climate variables chosen via a combination of </w:t>
      </w:r>
      <w:r>
        <w:rPr>
          <w:i/>
        </w:rPr>
        <w:t xml:space="preserve">a priori </w:t>
      </w:r>
      <w:r>
        <w:t>predictions of mechanism and minimizing co-linear predictors (e.g. seasonal versus annual values) is quite robust, as some climate relationship would be expected by chance alone. This decoupling of plant water status from above-ground climate is quite remarkable. It is also in line with historical results showing a no relationship between topo-edaphic factors that should govern water availability (slope, aspect, elevation) and blue oak Ψ</w:t>
      </w:r>
      <w:r>
        <w:rPr>
          <w:vertAlign w:val="subscript"/>
        </w:rPr>
        <w:t>PD</w:t>
      </w:r>
      <w:r>
        <w:t xml:space="preserve"> across trees across a ~3km elevation gradient (Knops and Koenig 1994) even while year-to-year variation in precipitation drives interannual variation in Ψ</w:t>
      </w:r>
      <w:proofErr w:type="gramStart"/>
      <w:r>
        <w:rPr>
          <w:vertAlign w:val="subscript"/>
        </w:rPr>
        <w:t>PD</w:t>
      </w:r>
      <w:r>
        <w:t xml:space="preserve">  in</w:t>
      </w:r>
      <w:proofErr w:type="gramEnd"/>
      <w:r>
        <w:t xml:space="preserve"> the same trees (Knops and Koenig 2000).</w:t>
      </w:r>
    </w:p>
    <w:p w14:paraId="0000006A" w14:textId="552FF218" w:rsidR="00844F89" w:rsidRDefault="00000000">
      <w:pPr>
        <w:ind w:firstLine="720"/>
      </w:pPr>
      <w:r>
        <w:t>The overriding importance of the subsurface</w:t>
      </w:r>
      <w:r w:rsidR="003D4942">
        <w:t xml:space="preserve"> environment, </w:t>
      </w:r>
      <w:r>
        <w:t xml:space="preserve">or the ‘weather underground’ as opposed to the above-ground weather (McLaughlin </w:t>
      </w:r>
      <w:r>
        <w:rPr>
          <w:i/>
        </w:rPr>
        <w:t>et al.</w:t>
      </w:r>
      <w:r>
        <w:t xml:space="preserve"> 2020), is highlighted by the strong </w:t>
      </w:r>
      <w:r>
        <w:lastRenderedPageBreak/>
        <w:t xml:space="preserve">relationship between xylem stable water isotopes and plant water potential. Enrichment of tree xylem water in both deuterium and </w:t>
      </w:r>
      <w:r>
        <w:rPr>
          <w:vertAlign w:val="superscript"/>
        </w:rPr>
        <w:t>18</w:t>
      </w:r>
      <w:r>
        <w:t>O was the only strong predictor of soil moisture availability (Ψ</w:t>
      </w:r>
      <w:r>
        <w:rPr>
          <w:vertAlign w:val="subscript"/>
        </w:rPr>
        <w:t>PD</w:t>
      </w:r>
      <w:r>
        <w:t>) or minimum leaf water potential (Ψ</w:t>
      </w:r>
      <w:r>
        <w:rPr>
          <w:vertAlign w:val="subscript"/>
        </w:rPr>
        <w:t>MD</w:t>
      </w:r>
      <w:r>
        <w:t>). Some of this relationship reflected the influence of meteoric water (Fig. S</w:t>
      </w:r>
      <w:r w:rsidR="00BC6622">
        <w:t>3b</w:t>
      </w:r>
      <w:r>
        <w:t>), with the climatic drivers of precipitation water isotope variation somehow proving a more successful predictor of blue oak drought stress than actual water balance metrics. However, when controlling for the influence of the meteoric water background, more enriched sites and more enriched trees at a site still tended to have more negative Ψ</w:t>
      </w:r>
      <w:r>
        <w:rPr>
          <w:vertAlign w:val="subscript"/>
        </w:rPr>
        <w:t>PD</w:t>
      </w:r>
      <w:r>
        <w:t xml:space="preserve">. The large geographic scope of this project precluded the characterization of isotopic end members for each site, but isotopic enrichment likely indicates increased reliance on shallow, evaporatively enriched soil moisture, while relatively isotopically depleted xylem water reflects access to deeper moisture sources (ground water, rock water) </w:t>
      </w:r>
      <w:r>
        <w:rPr>
          <w:highlight w:val="yellow"/>
        </w:rPr>
        <w:t>[cites]</w:t>
      </w:r>
      <w:r>
        <w:t xml:space="preserve">. Thus, the main driver of both variation in drought exposure between trees within a site and among sites appears to be access to deep water sources. </w:t>
      </w:r>
    </w:p>
    <w:p w14:paraId="0000006B" w14:textId="77777777" w:rsidR="00844F89" w:rsidRDefault="00844F89">
      <w:pPr>
        <w:ind w:firstLine="720"/>
      </w:pPr>
    </w:p>
    <w:p w14:paraId="0000006C" w14:textId="77777777" w:rsidR="00844F89" w:rsidRDefault="00000000">
      <w:pPr>
        <w:rPr>
          <w:i/>
        </w:rPr>
      </w:pPr>
      <w:r>
        <w:rPr>
          <w:i/>
        </w:rPr>
        <w:t>Water stress can limit carbon gain, but does not limit mean growth</w:t>
      </w:r>
    </w:p>
    <w:p w14:paraId="0000006D" w14:textId="6BA2FE02" w:rsidR="00844F89" w:rsidRDefault="00000000">
      <w:r>
        <w:tab/>
        <w:t xml:space="preserve">Leaf-level gas exchange at the end of the growing season showed a strong threshold decline as leaf water potential approached the point of substantial leaf embolism (leaf P50 measured using the optical technique (Skelton </w:t>
      </w:r>
      <w:r>
        <w:rPr>
          <w:i/>
        </w:rPr>
        <w:t>et al.</w:t>
      </w:r>
      <w:r>
        <w:t xml:space="preserve"> 2019)). This decline was consistent in midday gas exchange rates across sites, within a single tree over the course of a morning (Fig. 4), and at a sight over the course of a growing season (Xu &amp; </w:t>
      </w:r>
      <w:proofErr w:type="spellStart"/>
      <w:r>
        <w:t>Baldocchi</w:t>
      </w:r>
      <w:proofErr w:type="spellEnd"/>
      <w:r>
        <w:t xml:space="preserve"> 2003). Such behavior </w:t>
      </w:r>
      <w:sdt>
        <w:sdtPr>
          <w:tag w:val="goog_rdk_30"/>
          <w:id w:val="-350877789"/>
        </w:sdtPr>
        <w:sdtContent>
          <w:commentRangeStart w:id="98"/>
        </w:sdtContent>
      </w:sdt>
      <w:r>
        <w:t>is highly consistent with our understanding of hydraulic cost-driven stomatal behavio</w:t>
      </w:r>
      <w:commentRangeEnd w:id="98"/>
      <w:r>
        <w:commentReference w:id="98"/>
      </w:r>
      <w:r>
        <w:t xml:space="preserve">r (Anderegg </w:t>
      </w:r>
      <w:r>
        <w:rPr>
          <w:i/>
        </w:rPr>
        <w:t>et al.</w:t>
      </w:r>
      <w:r>
        <w:t xml:space="preserve"> 2018; Sperry </w:t>
      </w:r>
      <w:r>
        <w:rPr>
          <w:i/>
        </w:rPr>
        <w:t>et al.</w:t>
      </w:r>
      <w:r>
        <w:t xml:space="preserve"> 2016). Thus, we might assume that tree growth would decline as whole plant carbon gain becomes increasingly constrained by negative leaf water potentials. However, this was not the case in blue oak (Fig. </w:t>
      </w:r>
      <w:r w:rsidR="00F41C21">
        <w:t>6</w:t>
      </w:r>
      <w:r>
        <w:t xml:space="preserve">). </w:t>
      </w:r>
      <w:sdt>
        <w:sdtPr>
          <w:tag w:val="goog_rdk_31"/>
          <w:id w:val="1439026754"/>
        </w:sdtPr>
        <w:sdtContent/>
      </w:sdt>
      <w:r>
        <w:t xml:space="preserve">Indeed, predictions of carbon gain from a coupled photosynthesis and plant hydraulics model forced with observed end-of-season soil water and parameterized with observed traits had no relationship with observed radial growth or branch growth. </w:t>
      </w:r>
    </w:p>
    <w:p w14:paraId="0000006E" w14:textId="749FB252" w:rsidR="00844F89" w:rsidRDefault="00000000">
      <w:r>
        <w:tab/>
        <w:t xml:space="preserve">The most likely explanation for this </w:t>
      </w:r>
      <w:proofErr w:type="gramStart"/>
      <w:r>
        <w:t>disconnect</w:t>
      </w:r>
      <w:proofErr w:type="gramEnd"/>
      <w:r>
        <w:t xml:space="preserve"> is a temporal mismatch between the times of year most critical for carbon gain/growth and those that determine hydraulic risk from drought stress. Due to California’s Mediterranean-type climate (cool wet winters and hot dry summers), photosynthesis in blue oak woodlands peaks in the spring and early summer, up to 50 days earlier than solar radiation peaks (Ma </w:t>
      </w:r>
      <w:r>
        <w:rPr>
          <w:i/>
        </w:rPr>
        <w:t>et al.</w:t>
      </w:r>
      <w:r>
        <w:t xml:space="preserve"> 2011; Xu &amp; </w:t>
      </w:r>
      <w:proofErr w:type="spellStart"/>
      <w:r>
        <w:t>Baldocchi</w:t>
      </w:r>
      <w:proofErr w:type="spellEnd"/>
      <w:r>
        <w:t xml:space="preserve"> 2003). </w:t>
      </w:r>
      <w:sdt>
        <w:sdtPr>
          <w:tag w:val="goog_rdk_32"/>
          <w:id w:val="1545716417"/>
        </w:sdtPr>
        <w:sdtContent/>
      </w:sdt>
      <w:r>
        <w:t xml:space="preserve">Photosynthetic capacity and dark respiration both decline precipitously less than 40 days after leaf out in blue oak, with dark respiration in particular becoming quite low through the majority of the mid and late summer (Xu &amp; </w:t>
      </w:r>
      <w:proofErr w:type="spellStart"/>
      <w:r>
        <w:t>Baldocchi</w:t>
      </w:r>
      <w:proofErr w:type="spellEnd"/>
      <w:r>
        <w:t xml:space="preserve"> 2003). Thus, the most productive growing season for blue oaks is actually a small fraction of their total leaf-on period. Our results suggest that the water status dynamics of the later growing season, which determine blue oak’s proximity to hydraulic damage thresholds and presumably its overall exposure to hydraulic risk, may be fundamentally disconnected from the early growing season factors that drive carbon gain and growth. </w:t>
      </w:r>
      <w:sdt>
        <w:sdtPr>
          <w:tag w:val="goog_rdk_33"/>
          <w:id w:val="-1356417907"/>
        </w:sdtPr>
        <w:sdtContent>
          <w:commentRangeStart w:id="99"/>
          <w:commentRangeStart w:id="100"/>
        </w:sdtContent>
      </w:sdt>
      <w:r>
        <w:t>Indeed, at a site in southern CA, blue oak Ψ</w:t>
      </w:r>
      <w:r>
        <w:rPr>
          <w:vertAlign w:val="subscript"/>
        </w:rPr>
        <w:t xml:space="preserve">PD </w:t>
      </w:r>
      <w:r>
        <w:t xml:space="preserve">measured in April of 2023 were actually </w:t>
      </w:r>
      <w:r>
        <w:rPr>
          <w:i/>
        </w:rPr>
        <w:t>negatively</w:t>
      </w:r>
      <w:r>
        <w:t xml:space="preserve"> correlated with Ψ</w:t>
      </w:r>
      <w:r>
        <w:rPr>
          <w:vertAlign w:val="subscript"/>
        </w:rPr>
        <w:t>PD</w:t>
      </w:r>
      <w:r>
        <w:t xml:space="preserve"> measured in September across trees (Fig. S</w:t>
      </w:r>
      <w:r w:rsidR="00BC6622">
        <w:t>6</w:t>
      </w:r>
      <w:r>
        <w:t>).</w:t>
      </w:r>
      <w:commentRangeEnd w:id="100"/>
      <w:r>
        <w:commentReference w:id="100"/>
      </w:r>
      <w:commentRangeEnd w:id="99"/>
      <w:r w:rsidR="003D4942">
        <w:rPr>
          <w:rStyle w:val="CommentReference"/>
        </w:rPr>
        <w:commentReference w:id="99"/>
      </w:r>
      <w:r>
        <w:t xml:space="preserve"> The results from the mechanistic plant hydraulics model support this interpretation. If model </w:t>
      </w:r>
      <w:proofErr w:type="spellStart"/>
      <w:proofErr w:type="gramStart"/>
      <w:r>
        <w:t>A</w:t>
      </w:r>
      <w:r>
        <w:rPr>
          <w:vertAlign w:val="subscript"/>
        </w:rPr>
        <w:t>l</w:t>
      </w:r>
      <w:r>
        <w:t>:A</w:t>
      </w:r>
      <w:r>
        <w:rPr>
          <w:vertAlign w:val="subscript"/>
        </w:rPr>
        <w:t>s</w:t>
      </w:r>
      <w:proofErr w:type="spellEnd"/>
      <w:proofErr w:type="gramEnd"/>
      <w:r>
        <w:t xml:space="preserve"> is optimized purely based on end-of-season soil moisture (observed Ψ</w:t>
      </w:r>
      <w:r>
        <w:rPr>
          <w:vertAlign w:val="subscript"/>
        </w:rPr>
        <w:t>PD</w:t>
      </w:r>
      <w:r>
        <w:t>) and meteorological conditions, essentially all sampled trees should have substantially lower leaf area than observed and a large fraction of trees should have shed all leaves (Fig</w:t>
      </w:r>
      <w:r w:rsidR="00F41C21">
        <w:t>.</w:t>
      </w:r>
      <w:r>
        <w:t xml:space="preserve"> 9a). This suggests that end-of-season traits are </w:t>
      </w:r>
      <w:r>
        <w:lastRenderedPageBreak/>
        <w:t xml:space="preserve">not optimized to maximize end-of-season net carbon gain (the optimization criterion used in HOTTER). </w:t>
      </w:r>
    </w:p>
    <w:p w14:paraId="0000006F" w14:textId="77777777" w:rsidR="00844F89" w:rsidRDefault="00000000">
      <w:r>
        <w:tab/>
        <w:t xml:space="preserve">A second temporal disconnect that may functionally decouple growth from end-of-season water stress is the use of prior year(s) carbon to fuel current year growth. Lagged growth effects, memory effects or legacy effects are quite ubiquitous in tree rings (Anderegg et al. 2015, Ogle 2014, </w:t>
      </w:r>
      <w:proofErr w:type="spellStart"/>
      <w:r>
        <w:t>Klesse</w:t>
      </w:r>
      <w:proofErr w:type="spellEnd"/>
      <w:r>
        <w:t xml:space="preserve"> 2023). The use of prior year carbon has also been hypothesized to underpin a disconnect between flux tower estimates of annual gross primary productivity and tree ring estimates of net primary productivity (</w:t>
      </w:r>
      <w:proofErr w:type="spellStart"/>
      <w:r>
        <w:t>Cabon</w:t>
      </w:r>
      <w:proofErr w:type="spellEnd"/>
      <w:r>
        <w:t xml:space="preserve"> et al. 2022). In blue oak at dry sites and during dry years, turgor-driven limits to radial growth likely manifest early in the growing season (when predawn water potentials drop below ~ -1.5MPa, cite). Consequently, the carbon fixed over the bulk of the leaf-on period will support respiration and future growth, rather than current year growth. Thus, the water limitation on end-of-season gas exchange that we document most likely influences future growth. </w:t>
      </w:r>
    </w:p>
    <w:p w14:paraId="00000070" w14:textId="77777777" w:rsidR="00844F89" w:rsidRDefault="00000000">
      <w:r>
        <w:tab/>
        <w:t>Our results also raise a subsidiary question. Why don’t the spatial controls on blue oak growth mirror the inter-annual controls on growth? Blue oak is a canonical dendroclimatology and dendro-hydrology species (</w:t>
      </w:r>
      <w:proofErr w:type="spellStart"/>
      <w:r>
        <w:t>Stahle</w:t>
      </w:r>
      <w:proofErr w:type="spellEnd"/>
      <w:r>
        <w:t xml:space="preserve"> 2013), often considered ‘better than rain gauges’ for tracking interannual variation in precipitation. Yet spatial variation in mean growth was not related to either end-of-season water availability or water-related climate/meteorological variables. Instead, spatial variation in growth was correlated with minimum annual temperature of the coldest month (</w:t>
      </w:r>
      <w:proofErr w:type="spellStart"/>
      <w:r>
        <w:t>T</w:t>
      </w:r>
      <w:r>
        <w:rPr>
          <w:vertAlign w:val="subscript"/>
        </w:rPr>
        <w:t>min</w:t>
      </w:r>
      <w:proofErr w:type="spellEnd"/>
      <w:r>
        <w:t xml:space="preserve">), suggesting that processes related to winter temperature such as the onset of spring </w:t>
      </w:r>
      <w:proofErr w:type="spellStart"/>
      <w:r>
        <w:t>leafout</w:t>
      </w:r>
      <w:proofErr w:type="spellEnd"/>
      <w:r>
        <w:t xml:space="preserve"> may control site-to-site variation. This contrast between temporal and spatial growth sensitivity to climate has recently been documented in multiple North American tree species (</w:t>
      </w:r>
      <w:proofErr w:type="spellStart"/>
      <w:r>
        <w:t>Canham</w:t>
      </w:r>
      <w:proofErr w:type="spellEnd"/>
      <w:r>
        <w:t xml:space="preserve"> </w:t>
      </w:r>
      <w:r>
        <w:rPr>
          <w:i/>
        </w:rPr>
        <w:t>et al.</w:t>
      </w:r>
      <w:r>
        <w:t xml:space="preserve"> 2018; </w:t>
      </w:r>
      <w:proofErr w:type="spellStart"/>
      <w:r>
        <w:t>Klesse</w:t>
      </w:r>
      <w:proofErr w:type="spellEnd"/>
      <w:r>
        <w:t xml:space="preserve"> </w:t>
      </w:r>
      <w:r>
        <w:rPr>
          <w:i/>
        </w:rPr>
        <w:t>et al.</w:t>
      </w:r>
      <w:r>
        <w:t xml:space="preserve"> 2020; Perret </w:t>
      </w:r>
      <w:r>
        <w:rPr>
          <w:i/>
        </w:rPr>
        <w:t>et al.</w:t>
      </w:r>
      <w:r>
        <w:t xml:space="preserve"> 2024), and suggests that local adaptation or acclimation may disconnect the time-variant constraints on growth from the drivers of mean growth among populations. This appears to strongly be the case for blue oaks.</w:t>
      </w:r>
    </w:p>
    <w:p w14:paraId="00000071" w14:textId="77777777" w:rsidR="00844F89" w:rsidRDefault="00844F89"/>
    <w:p w14:paraId="00000072" w14:textId="77777777" w:rsidR="00844F89" w:rsidRDefault="00000000">
      <w:pPr>
        <w:rPr>
          <w:i/>
        </w:rPr>
      </w:pPr>
      <w:r>
        <w:rPr>
          <w:i/>
        </w:rPr>
        <w:t>Traits are decoupled from growth and water stress</w:t>
      </w:r>
    </w:p>
    <w:p w14:paraId="00000073" w14:textId="75FD375F" w:rsidR="00844F89" w:rsidRDefault="00000000">
      <w:r>
        <w:rPr>
          <w:i/>
        </w:rPr>
        <w:tab/>
      </w:r>
      <w:r>
        <w:t>Leaf traits were generally unrelated to end of season plant water potentials (Fig. S</w:t>
      </w:r>
      <w:r w:rsidR="00BC6622">
        <w:t>5</w:t>
      </w:r>
      <w:r>
        <w:t xml:space="preserve">), water balance-related climate variables (Fig. 5), and growth rates (Fig. </w:t>
      </w:r>
      <w:r w:rsidR="00F41C21">
        <w:t>7</w:t>
      </w:r>
      <w:r>
        <w:t>). LDMC w</w:t>
      </w:r>
      <w:r w:rsidR="00306349">
        <w:t>as the only trait related to end-of-season water potential, increasing with</w:t>
      </w:r>
      <w:r>
        <w:t xml:space="preserve"> less negative Ψ</w:t>
      </w:r>
      <w:r>
        <w:rPr>
          <w:vertAlign w:val="subscript"/>
        </w:rPr>
        <w:t xml:space="preserve">MD </w:t>
      </w:r>
      <w:r>
        <w:t>(Fig. S</w:t>
      </w:r>
      <w:r w:rsidR="00BC6622">
        <w:t>5</w:t>
      </w:r>
      <w:r>
        <w:t>, mixed effects model p=0.005)</w:t>
      </w:r>
      <w:r w:rsidR="00306349">
        <w:t xml:space="preserve"> while, </w:t>
      </w:r>
      <w:r>
        <w:t xml:space="preserve">leaf size </w:t>
      </w:r>
      <w:r w:rsidR="00306349">
        <w:t>was the only trait correlated with site climate (LMA and A</w:t>
      </w:r>
      <w:r w:rsidR="00306349">
        <w:rPr>
          <w:vertAlign w:val="subscript"/>
        </w:rPr>
        <w:t>L</w:t>
      </w:r>
      <w:r w:rsidR="00306349">
        <w:t>:A</w:t>
      </w:r>
      <w:r w:rsidR="00306349">
        <w:rPr>
          <w:vertAlign w:val="subscript"/>
        </w:rPr>
        <w:t>S</w:t>
      </w:r>
      <w:r w:rsidR="00306349">
        <w:t xml:space="preserve"> were related to soil water holding capacity but not significantly related to any climate predictor)</w:t>
      </w:r>
      <w:r>
        <w:t>. The increase in LDMC at sites with less negative midday water potentials is perplexing</w:t>
      </w:r>
      <w:proofErr w:type="gramStart"/>
      <w:r>
        <w:t>…[</w:t>
      </w:r>
      <w:proofErr w:type="gramEnd"/>
      <w:r>
        <w:rPr>
          <w:highlight w:val="yellow"/>
        </w:rPr>
        <w:t xml:space="preserve">in common garden, positive </w:t>
      </w:r>
      <w:proofErr w:type="spellStart"/>
      <w:r>
        <w:rPr>
          <w:highlight w:val="yellow"/>
        </w:rPr>
        <w:t>growth~LDMC</w:t>
      </w:r>
      <w:proofErr w:type="spellEnd"/>
      <w:r>
        <w:rPr>
          <w:highlight w:val="yellow"/>
        </w:rPr>
        <w:t xml:space="preserve"> relationships. In these trees, marginal negative </w:t>
      </w:r>
      <w:proofErr w:type="spellStart"/>
      <w:r>
        <w:rPr>
          <w:highlight w:val="yellow"/>
        </w:rPr>
        <w:t>LDMC~growth</w:t>
      </w:r>
      <w:proofErr w:type="spellEnd"/>
      <w:r>
        <w:rPr>
          <w:highlight w:val="yellow"/>
        </w:rPr>
        <w:t xml:space="preserve"> relationship. Don’t have a good explanation for this pattern</w:t>
      </w:r>
      <w:r>
        <w:t xml:space="preserve">]. The increase in leaf size at drier sites across the landscape mirrors the among-population genetic differentiation in leaf size previously seen in a blue oak common garden (Anderegg </w:t>
      </w:r>
      <w:r>
        <w:rPr>
          <w:i/>
        </w:rPr>
        <w:t>et al.</w:t>
      </w:r>
      <w:r>
        <w:t xml:space="preserve"> 2023), and may represent an adaptive response to drought stress. Decreased leaf size in oaks can drastically alter the leaf energy balance, decreasing the maximum leaf temperatures experienced in hot parts of blue oak’s range when transpiration is limited (</w:t>
      </w:r>
      <w:proofErr w:type="spellStart"/>
      <w:r>
        <w:t>Baldocchi</w:t>
      </w:r>
      <w:proofErr w:type="spellEnd"/>
      <w:r>
        <w:t xml:space="preserve"> &amp; Xu 2007). This trend is also mirrored across oak species, with drier-adapted oaks generally having smaller leaves (Skelton et al. 2021).</w:t>
      </w:r>
    </w:p>
    <w:p w14:paraId="00000074" w14:textId="0E42268F" w:rsidR="00844F89" w:rsidRDefault="00000000">
      <w:r>
        <w:tab/>
        <w:t xml:space="preserve">Meanwhile, leaf to stem allocation, either expressed as the hydraulic demand relative to hydraulic transport capacity </w:t>
      </w:r>
      <w:proofErr w:type="spellStart"/>
      <w:proofErr w:type="gramStart"/>
      <w:r>
        <w:t>A</w:t>
      </w:r>
      <w:r>
        <w:rPr>
          <w:vertAlign w:val="subscript"/>
        </w:rPr>
        <w:t>l</w:t>
      </w:r>
      <w:r>
        <w:t>:A</w:t>
      </w:r>
      <w:r>
        <w:rPr>
          <w:vertAlign w:val="subscript"/>
        </w:rPr>
        <w:t>s</w:t>
      </w:r>
      <w:proofErr w:type="spellEnd"/>
      <w:proofErr w:type="gramEnd"/>
      <w:r>
        <w:t xml:space="preserve"> or as the carbon economic </w:t>
      </w:r>
      <w:proofErr w:type="spellStart"/>
      <w:r>
        <w:t>M</w:t>
      </w:r>
      <w:r>
        <w:rPr>
          <w:vertAlign w:val="subscript"/>
        </w:rPr>
        <w:t>l</w:t>
      </w:r>
      <w:r>
        <w:t>:M</w:t>
      </w:r>
      <w:r>
        <w:rPr>
          <w:vertAlign w:val="subscript"/>
        </w:rPr>
        <w:t>s</w:t>
      </w:r>
      <w:proofErr w:type="spellEnd"/>
      <w:r>
        <w:t xml:space="preserve">, was strongly negatively related to growth rates. This is directly in contrast with theory (Lambers &amp; </w:t>
      </w:r>
      <w:proofErr w:type="spellStart"/>
      <w:r>
        <w:t>Poorter</w:t>
      </w:r>
      <w:proofErr w:type="spellEnd"/>
      <w:r>
        <w:t xml:space="preserve"> 1992) and observations in herbs (</w:t>
      </w:r>
      <w:proofErr w:type="spellStart"/>
      <w:r>
        <w:t>Poorter</w:t>
      </w:r>
      <w:proofErr w:type="spellEnd"/>
      <w:r>
        <w:t xml:space="preserve"> et al. 2012), which states that maximizing investment in leaves </w:t>
      </w:r>
      <w:r>
        <w:lastRenderedPageBreak/>
        <w:t xml:space="preserve">should pay compounding interest and maximize Relative Growth Rates. Instead, it suggests that leaf to stem allocation, at the branch level, may be the </w:t>
      </w:r>
      <w:r>
        <w:rPr>
          <w:i/>
        </w:rPr>
        <w:t xml:space="preserve">consequence </w:t>
      </w:r>
      <w:r>
        <w:t xml:space="preserve">rather than the cause of growth rate variation in blue oak. Higher allocation to branch growth per unit leaf area could be an indicator of a favorable carbon surplus. Trees with high net carbon uptake can afford to grow more structural tissue, and thus produce longer branches with more stem mass per leaf area. For </w:t>
      </w:r>
      <w:proofErr w:type="spellStart"/>
      <w:proofErr w:type="gramStart"/>
      <w:r>
        <w:t>A</w:t>
      </w:r>
      <w:r>
        <w:rPr>
          <w:vertAlign w:val="subscript"/>
        </w:rPr>
        <w:t>l</w:t>
      </w:r>
      <w:r>
        <w:t>:A</w:t>
      </w:r>
      <w:r>
        <w:rPr>
          <w:vertAlign w:val="subscript"/>
        </w:rPr>
        <w:t>s</w:t>
      </w:r>
      <w:proofErr w:type="spellEnd"/>
      <w:proofErr w:type="gramEnd"/>
      <w:r>
        <w:t xml:space="preserve">, branch-level trait values are jointly driven by the positive influence of leaf size (larger leaves drive higher </w:t>
      </w:r>
      <w:proofErr w:type="spellStart"/>
      <w:r>
        <w:t>A</w:t>
      </w:r>
      <w:r>
        <w:rPr>
          <w:vertAlign w:val="subscript"/>
        </w:rPr>
        <w:t>l</w:t>
      </w:r>
      <w:r>
        <w:t>:A</w:t>
      </w:r>
      <w:r>
        <w:rPr>
          <w:vertAlign w:val="subscript"/>
        </w:rPr>
        <w:t>s</w:t>
      </w:r>
      <w:proofErr w:type="spellEnd"/>
      <w:r>
        <w:t xml:space="preserve">) and the negative influence of branch length (longer branches produce lower </w:t>
      </w:r>
      <w:proofErr w:type="spellStart"/>
      <w:r>
        <w:t>A</w:t>
      </w:r>
      <w:r>
        <w:rPr>
          <w:vertAlign w:val="subscript"/>
        </w:rPr>
        <w:t>l</w:t>
      </w:r>
      <w:r>
        <w:t>:A</w:t>
      </w:r>
      <w:r>
        <w:rPr>
          <w:vertAlign w:val="subscript"/>
        </w:rPr>
        <w:t>s</w:t>
      </w:r>
      <w:proofErr w:type="spellEnd"/>
      <w:r>
        <w:t>), and leaf size and branch length are uncorrelated (Fig. S</w:t>
      </w:r>
      <w:r w:rsidR="00BC6622">
        <w:t>7</w:t>
      </w:r>
      <w:r>
        <w:t xml:space="preserve">). Thus, some of the counter-intuitive </w:t>
      </w:r>
      <w:proofErr w:type="spellStart"/>
      <w:proofErr w:type="gramStart"/>
      <w:r>
        <w:t>A</w:t>
      </w:r>
      <w:r>
        <w:rPr>
          <w:vertAlign w:val="subscript"/>
        </w:rPr>
        <w:t>l</w:t>
      </w:r>
      <w:r>
        <w:t>:A</w:t>
      </w:r>
      <w:r>
        <w:rPr>
          <w:vertAlign w:val="subscript"/>
        </w:rPr>
        <w:t>s</w:t>
      </w:r>
      <w:proofErr w:type="spellEnd"/>
      <w:proofErr w:type="gramEnd"/>
      <w:r>
        <w:t xml:space="preserve"> relationship with basal area growth is an artifact of branch length. However, even controlling for branch length (either by including it as a covariate or analyzing the raw residuals of the </w:t>
      </w:r>
      <w:proofErr w:type="gramStart"/>
      <w:r>
        <w:t>log(</w:t>
      </w:r>
      <w:proofErr w:type="spellStart"/>
      <w:proofErr w:type="gramEnd"/>
      <w:r>
        <w:t>A</w:t>
      </w:r>
      <w:r>
        <w:rPr>
          <w:vertAlign w:val="subscript"/>
        </w:rPr>
        <w:t>l</w:t>
      </w:r>
      <w:r>
        <w:t>:A</w:t>
      </w:r>
      <w:r>
        <w:rPr>
          <w:vertAlign w:val="subscript"/>
        </w:rPr>
        <w:t>s</w:t>
      </w:r>
      <w:proofErr w:type="spellEnd"/>
      <w:r>
        <w:t xml:space="preserve">) ~ log(branch length) relationship), </w:t>
      </w:r>
      <w:proofErr w:type="spellStart"/>
      <w:r>
        <w:t>A</w:t>
      </w:r>
      <w:r>
        <w:rPr>
          <w:vertAlign w:val="subscript"/>
        </w:rPr>
        <w:t>l</w:t>
      </w:r>
      <w:r>
        <w:t>:A</w:t>
      </w:r>
      <w:r>
        <w:rPr>
          <w:vertAlign w:val="subscript"/>
        </w:rPr>
        <w:t>s</w:t>
      </w:r>
      <w:proofErr w:type="spellEnd"/>
      <w:r>
        <w:t xml:space="preserve"> retains a significant negative relationship with BAI (p=0.009 for both approaches). Given that leaf size and </w:t>
      </w:r>
      <w:proofErr w:type="spellStart"/>
      <w:proofErr w:type="gramStart"/>
      <w:r>
        <w:t>A</w:t>
      </w:r>
      <w:r>
        <w:rPr>
          <w:vertAlign w:val="subscript"/>
        </w:rPr>
        <w:t>l</w:t>
      </w:r>
      <w:r>
        <w:t>:A</w:t>
      </w:r>
      <w:r>
        <w:rPr>
          <w:vertAlign w:val="subscript"/>
        </w:rPr>
        <w:t>s</w:t>
      </w:r>
      <w:proofErr w:type="spellEnd"/>
      <w:proofErr w:type="gramEnd"/>
      <w:r>
        <w:t xml:space="preserve"> are positively correlated with growth rates in a mesic blue oak common garden (Anderegg et al. 2013), but negatively correlated (</w:t>
      </w:r>
      <w:proofErr w:type="spellStart"/>
      <w:r>
        <w:t>A</w:t>
      </w:r>
      <w:r>
        <w:rPr>
          <w:vertAlign w:val="subscript"/>
        </w:rPr>
        <w:t>l</w:t>
      </w:r>
      <w:r>
        <w:t>:A</w:t>
      </w:r>
      <w:r>
        <w:rPr>
          <w:vertAlign w:val="subscript"/>
        </w:rPr>
        <w:t>s</w:t>
      </w:r>
      <w:proofErr w:type="spellEnd"/>
      <w:r>
        <w:t xml:space="preserve">) or uncorrelated (leaf size) with growth in the wild, our results may suggest a structural overshoot at many of our sites. The 2000-2021 period was the driest </w:t>
      </w:r>
      <w:proofErr w:type="gramStart"/>
      <w:r>
        <w:t>22 year</w:t>
      </w:r>
      <w:proofErr w:type="gramEnd"/>
      <w:r>
        <w:t xml:space="preserve"> period in at least the last 1200 years in the Southwestern U.S. (Williams et al. 2022). Against this megadrought background, large leaf area or </w:t>
      </w:r>
      <w:proofErr w:type="spellStart"/>
      <w:proofErr w:type="gramStart"/>
      <w:r>
        <w:t>A</w:t>
      </w:r>
      <w:r>
        <w:rPr>
          <w:vertAlign w:val="subscript"/>
        </w:rPr>
        <w:t>l</w:t>
      </w:r>
      <w:r>
        <w:t>:A</w:t>
      </w:r>
      <w:r>
        <w:rPr>
          <w:vertAlign w:val="subscript"/>
        </w:rPr>
        <w:t>s</w:t>
      </w:r>
      <w:proofErr w:type="spellEnd"/>
      <w:proofErr w:type="gramEnd"/>
      <w:r>
        <w:t xml:space="preserve"> may have actually been maladaptive over the study period, even if it generally promotes growth in a mesic common garden.</w:t>
      </w:r>
    </w:p>
    <w:p w14:paraId="00000075" w14:textId="77777777" w:rsidR="00844F89" w:rsidRDefault="00844F89"/>
    <w:p w14:paraId="00000076" w14:textId="77777777" w:rsidR="00844F89" w:rsidRDefault="00844F89"/>
    <w:p w14:paraId="00000077" w14:textId="77777777" w:rsidR="00844F89" w:rsidRDefault="00000000">
      <w:pPr>
        <w:rPr>
          <w:b/>
        </w:rPr>
      </w:pPr>
      <w:r>
        <w:rPr>
          <w:b/>
        </w:rPr>
        <w:t>Conclusion</w:t>
      </w:r>
    </w:p>
    <w:p w14:paraId="00000078" w14:textId="77777777" w:rsidR="00844F89" w:rsidRDefault="00000000">
      <w:r>
        <w:tab/>
        <w:t>We conducted a range-wide survey of blue oak exposure to drought stress at the end of a substantial drought year, visiting 15 sites in 10 days over an area 650 km north to south. We found a remarkable disconnect between site water balance, end-of-season drought exposure, growth, and drought avoidance-related allocation traits. These results highlight our profound uncertainty about the edaphic environment of deeply rooted tree species - stem water isotopes strongly predicted leaf water potentials but multiple soils data sources did not. Our results also highlight how, particularly in Mediterranean-type climates, the temporal mismatch between water stress and the early season conditions that determine growth and allocation traits challenges our simple assumptions about maximizing carbon gain and organismal performance under water limitation. Drought stress and its consequences are hard fundamentally hard to predict across the landscape, strongly challenging our ability to predict the spatial patterns of future drought-induced forest mortality.</w:t>
      </w:r>
    </w:p>
    <w:p w14:paraId="00000079" w14:textId="77777777" w:rsidR="00844F89" w:rsidRDefault="00844F89"/>
    <w:p w14:paraId="0000007A" w14:textId="77777777" w:rsidR="00844F89" w:rsidRDefault="00844F89"/>
    <w:p w14:paraId="3400494E" w14:textId="77777777" w:rsidR="00BC6622" w:rsidRDefault="00BC6622"/>
    <w:p w14:paraId="782B97C7" w14:textId="77777777" w:rsidR="00BC6622" w:rsidRDefault="00BC6622"/>
    <w:p w14:paraId="7E15FC55" w14:textId="77777777" w:rsidR="00BC6622" w:rsidRDefault="00BC6622"/>
    <w:p w14:paraId="6FC107B2" w14:textId="77777777" w:rsidR="00BC6622" w:rsidRDefault="00BC6622">
      <w:commentRangeStart w:id="101"/>
      <w:r>
        <w:rPr>
          <w:b/>
          <w:bCs/>
        </w:rPr>
        <w:t>Acknowledgements:</w:t>
      </w:r>
      <w:commentRangeEnd w:id="101"/>
      <w:r w:rsidR="00411F6F">
        <w:rPr>
          <w:rStyle w:val="CommentReference"/>
        </w:rPr>
        <w:commentReference w:id="101"/>
      </w:r>
    </w:p>
    <w:p w14:paraId="136DAE48" w14:textId="6E32F7A5" w:rsidR="00411F6F" w:rsidRPr="007C275C" w:rsidRDefault="00BC6622" w:rsidP="00411F6F">
      <w:pPr>
        <w:rPr>
          <w:ins w:id="102" w:author="Anna Trugman" w:date="2024-06-27T12:06:00Z"/>
        </w:rPr>
        <w:pPrChange w:id="103" w:author="Anna Trugman" w:date="2024-06-27T12:06:00Z">
          <w:pPr>
            <w:spacing w:line="480" w:lineRule="auto"/>
          </w:pPr>
        </w:pPrChange>
      </w:pPr>
      <w:r w:rsidRPr="00940D00">
        <w:t>We acknowledge the Traditional Custodians and Owners of California, and recognize their continuing connection to land upon which this research was conducted. We particularly recognize the</w:t>
      </w:r>
      <w:r>
        <w:t xml:space="preserve"> </w:t>
      </w:r>
      <w:proofErr w:type="gramStart"/>
      <w:r>
        <w:t>People’s</w:t>
      </w:r>
      <w:proofErr w:type="gramEnd"/>
      <w:r>
        <w:t xml:space="preserve"> on</w:t>
      </w:r>
      <w:r w:rsidRPr="00940D00">
        <w:t xml:space="preserve"> whose traditional territory </w:t>
      </w:r>
      <w:r>
        <w:t>our labs and study sites sit, including the</w:t>
      </w:r>
      <w:r w:rsidRPr="00940D00">
        <w:t xml:space="preserve"> Chumash, Sierra Miwok, </w:t>
      </w:r>
      <w:proofErr w:type="spellStart"/>
      <w:r w:rsidRPr="00940D00">
        <w:t>Konkow</w:t>
      </w:r>
      <w:proofErr w:type="spellEnd"/>
      <w:r w:rsidRPr="00940D00">
        <w:t xml:space="preserve">, Pomo, </w:t>
      </w:r>
      <w:r>
        <w:t xml:space="preserve">and </w:t>
      </w:r>
      <w:r w:rsidRPr="00940D00">
        <w:t xml:space="preserve">Northern </w:t>
      </w:r>
      <w:proofErr w:type="spellStart"/>
      <w:r w:rsidRPr="00940D00">
        <w:t>Wintu</w:t>
      </w:r>
      <w:proofErr w:type="spellEnd"/>
      <w:r>
        <w:t>. We acknowledge their Elders both past and present, and their future generations</w:t>
      </w:r>
      <w:r w:rsidRPr="00940D00">
        <w:t>. We thank the Hopland Research Extension</w:t>
      </w:r>
      <w:r>
        <w:t>,</w:t>
      </w:r>
      <w:r w:rsidRPr="00940D00">
        <w:t xml:space="preserve"> the Ranger Station at Sonora</w:t>
      </w:r>
      <w:r>
        <w:t>, and the San Juaquin Experimental Range</w:t>
      </w:r>
      <w:r w:rsidRPr="00940D00">
        <w:t xml:space="preserve"> for access to trees on </w:t>
      </w:r>
      <w:r w:rsidRPr="00940D00">
        <w:lastRenderedPageBreak/>
        <w:t>their property. We also acknowledge funding from the National Science Foundations (NSF 1457400 to DDA &amp; TED; NSF DBI-1711243, 2003205, and 2216855 to LDLA)</w:t>
      </w:r>
      <w:r>
        <w:t>,</w:t>
      </w:r>
      <w:r w:rsidRPr="00940D00">
        <w:t xml:space="preserve"> the National Oceanographic and Atmospheric Administration (Climate and Global Change Fellowship to LDLA)</w:t>
      </w:r>
      <w:r>
        <w:t xml:space="preserve">, and the California Board of Forestry and Fire </w:t>
      </w:r>
      <w:r w:rsidR="009F6B5F">
        <w:t>Protection</w:t>
      </w:r>
      <w:r>
        <w:t xml:space="preserve"> (CALFIRE, grant </w:t>
      </w:r>
      <w:r w:rsidRPr="005946DA">
        <w:t>8GG21813</w:t>
      </w:r>
      <w:r>
        <w:t xml:space="preserve"> to LDLA)</w:t>
      </w:r>
      <w:r w:rsidRPr="00940D00">
        <w:t>.</w:t>
      </w:r>
      <w:r>
        <w:t xml:space="preserve"> </w:t>
      </w:r>
      <w:ins w:id="104" w:author="Anna Trugman" w:date="2024-06-27T12:06:00Z">
        <w:r w:rsidR="00411F6F">
          <w:t xml:space="preserve">ATT acknowledges funding from </w:t>
        </w:r>
        <w:r w:rsidR="00411F6F" w:rsidRPr="007C275C">
          <w:t>NSF Grant</w:t>
        </w:r>
        <w:r w:rsidR="00411F6F">
          <w:t>s</w:t>
        </w:r>
        <w:r w:rsidR="00411F6F" w:rsidRPr="007C275C">
          <w:t xml:space="preserve"> 2003205</w:t>
        </w:r>
      </w:ins>
      <w:ins w:id="105" w:author="Anna Trugman" w:date="2024-06-27T12:07:00Z">
        <w:r w:rsidR="00411F6F">
          <w:t xml:space="preserve"> and </w:t>
        </w:r>
      </w:ins>
      <w:ins w:id="106" w:author="Anna Trugman" w:date="2024-06-27T12:06:00Z">
        <w:r w:rsidR="00411F6F" w:rsidRPr="007C275C">
          <w:t>2216855</w:t>
        </w:r>
      </w:ins>
      <w:ins w:id="107" w:author="Anna Trugman" w:date="2024-06-27T12:07:00Z">
        <w:r w:rsidR="00411F6F">
          <w:t xml:space="preserve">, </w:t>
        </w:r>
      </w:ins>
      <w:ins w:id="108" w:author="Anna Trugman" w:date="2024-06-27T12:08:00Z">
        <w:r w:rsidR="00411F6F" w:rsidRPr="00B85AA7">
          <w:rPr>
            <w:color w:val="000000" w:themeColor="text1"/>
          </w:rPr>
          <w:t>University of California Laboratory Fees Research Program Award No. LFR-20-652467</w:t>
        </w:r>
        <w:r w:rsidR="00411F6F">
          <w:rPr>
            <w:color w:val="000000" w:themeColor="text1"/>
          </w:rPr>
          <w:t xml:space="preserve">, and </w:t>
        </w:r>
        <w:r w:rsidR="00411F6F" w:rsidRPr="00B85AA7">
          <w:rPr>
            <w:color w:val="000000" w:themeColor="text1"/>
            <w:shd w:val="clear" w:color="auto" w:fill="FFFFFF"/>
          </w:rPr>
          <w:t>the Gordon and Betty Moore Foundation GBMF11974.</w:t>
        </w:r>
      </w:ins>
    </w:p>
    <w:p w14:paraId="0000007B" w14:textId="71C3CBC2" w:rsidR="00844F89" w:rsidRDefault="00BC6622">
      <w:r>
        <w:br w:type="page"/>
      </w:r>
    </w:p>
    <w:p w14:paraId="0000007C" w14:textId="77777777" w:rsidR="00844F89" w:rsidRDefault="00844F89"/>
    <w:tbl>
      <w:tblPr>
        <w:tblStyle w:val="a"/>
        <w:tblW w:w="746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465"/>
      </w:tblGrid>
      <w:tr w:rsidR="00844F89" w14:paraId="0C8FC2CC" w14:textId="77777777">
        <w:tc>
          <w:tcPr>
            <w:tcW w:w="7465" w:type="dxa"/>
          </w:tcPr>
          <w:p w14:paraId="0000007D" w14:textId="77777777" w:rsidR="00844F89" w:rsidRDefault="00000000">
            <w:r>
              <w:rPr>
                <w:noProof/>
              </w:rPr>
              <w:drawing>
                <wp:inline distT="114300" distB="114300" distL="114300" distR="114300" wp14:anchorId="281FAD4B" wp14:editId="6247D88E">
                  <wp:extent cx="4610100" cy="2032000"/>
                  <wp:effectExtent l="0" t="0" r="0" b="0"/>
                  <wp:docPr id="21242627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4610100" cy="2032000"/>
                          </a:xfrm>
                          <a:prstGeom prst="rect">
                            <a:avLst/>
                          </a:prstGeom>
                          <a:ln/>
                        </pic:spPr>
                      </pic:pic>
                    </a:graphicData>
                  </a:graphic>
                </wp:inline>
              </w:drawing>
            </w:r>
          </w:p>
        </w:tc>
      </w:tr>
      <w:tr w:rsidR="00844F89" w14:paraId="0230C97B" w14:textId="77777777">
        <w:tc>
          <w:tcPr>
            <w:tcW w:w="7465" w:type="dxa"/>
          </w:tcPr>
          <w:p w14:paraId="0000007E" w14:textId="77777777" w:rsidR="00844F89" w:rsidRDefault="00000000">
            <w:pPr>
              <w:rPr>
                <w:i/>
              </w:rPr>
            </w:pPr>
            <w:r>
              <w:rPr>
                <w:b/>
                <w:i/>
              </w:rPr>
              <w:t xml:space="preserve">Figure 2: </w:t>
            </w:r>
            <w:r>
              <w:rPr>
                <w:i/>
              </w:rPr>
              <w:t>At the end of a dry growing season, neither predawn leaf water potential (a, Ψ</w:t>
            </w:r>
            <w:r>
              <w:rPr>
                <w:i/>
                <w:vertAlign w:val="subscript"/>
              </w:rPr>
              <w:t>PD</w:t>
            </w:r>
            <w:r>
              <w:rPr>
                <w:i/>
              </w:rPr>
              <w:t>, root zone-integrated soil moisture availability) nor midday leaf water potential (b, Ψ</w:t>
            </w:r>
            <w:r>
              <w:rPr>
                <w:i/>
                <w:vertAlign w:val="subscript"/>
              </w:rPr>
              <w:t>MD</w:t>
            </w:r>
            <w:r>
              <w:rPr>
                <w:i/>
              </w:rPr>
              <w:t xml:space="preserve">, maximum water stress) were predicted by site climate. (c) </w:t>
            </w:r>
            <w:proofErr w:type="spellStart"/>
            <w:r>
              <w:rPr>
                <w:i/>
              </w:rPr>
              <w:t>Transpirative</w:t>
            </w:r>
            <w:proofErr w:type="spellEnd"/>
            <w:r>
              <w:rPr>
                <w:i/>
              </w:rPr>
              <w:t xml:space="preserve"> potential drop (ΔΨ) increased with site growing season vapor pressure deficit (VPD). Gray points indicate individual tree average leaf water potentials, black points indicate site average leaf water potentials. Predawn and midday leaf water potentials are plotted against the best climate (1981-2010 mean) or sampling year meteorological (2017-2018 water year or ‘2018 </w:t>
            </w:r>
            <w:proofErr w:type="spellStart"/>
            <w:r>
              <w:rPr>
                <w:i/>
              </w:rPr>
              <w:t>wy</w:t>
            </w:r>
            <w:proofErr w:type="spellEnd"/>
            <w:r>
              <w:rPr>
                <w:i/>
              </w:rPr>
              <w:t xml:space="preserve">’) variable identified by model selection. AET: actual evapotranspiration, PPT precipitation. p-values from linear mixed effects models with site as random intercept. Gray and black dashed lines indicate leaf and stem P50, respectively, from </w:t>
            </w:r>
            <w:r>
              <w:t xml:space="preserve">(Skelton </w:t>
            </w:r>
            <w:r>
              <w:rPr>
                <w:i/>
              </w:rPr>
              <w:t>et al.</w:t>
            </w:r>
            <w:r>
              <w:t xml:space="preserve"> 2019)</w:t>
            </w:r>
            <w:r>
              <w:rPr>
                <w:i/>
              </w:rPr>
              <w:t>.</w:t>
            </w:r>
          </w:p>
        </w:tc>
      </w:tr>
    </w:tbl>
    <w:p w14:paraId="0000007F" w14:textId="1239B198" w:rsidR="00844F89" w:rsidRDefault="00F41C21">
      <w:r>
        <w:t xml:space="preserve"> </w:t>
      </w:r>
    </w:p>
    <w:p w14:paraId="2F903B50" w14:textId="433FE73C" w:rsidR="00F41C21" w:rsidRDefault="00F41C21" w:rsidP="00F41C21">
      <w:r>
        <w:t>--OR V2, with non-significant climate relationships plotted all against CWD 2018</w:t>
      </w:r>
    </w:p>
    <w:p w14:paraId="04A72E07" w14:textId="5F91B1D1" w:rsidR="00F41C21" w:rsidRDefault="00F41C21" w:rsidP="00F41C21">
      <w:r>
        <w:rPr>
          <w:noProof/>
        </w:rPr>
        <w:drawing>
          <wp:inline distT="0" distB="0" distL="0" distR="0" wp14:anchorId="735F75C4" wp14:editId="4ED6CE29">
            <wp:extent cx="3284806" cy="1447982"/>
            <wp:effectExtent l="0" t="0" r="5080" b="0"/>
            <wp:docPr id="1212627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27754" name="Picture 1212627754"/>
                    <pic:cNvPicPr/>
                  </pic:nvPicPr>
                  <pic:blipFill>
                    <a:blip r:embed="rId16">
                      <a:extLst>
                        <a:ext uri="{28A0092B-C50C-407E-A947-70E740481C1C}">
                          <a14:useLocalDpi xmlns:a14="http://schemas.microsoft.com/office/drawing/2010/main" val="0"/>
                        </a:ext>
                      </a:extLst>
                    </a:blip>
                    <a:stretch>
                      <a:fillRect/>
                    </a:stretch>
                  </pic:blipFill>
                  <pic:spPr>
                    <a:xfrm>
                      <a:off x="0" y="0"/>
                      <a:ext cx="3307760" cy="1458100"/>
                    </a:xfrm>
                    <a:prstGeom prst="rect">
                      <a:avLst/>
                    </a:prstGeom>
                  </pic:spPr>
                </pic:pic>
              </a:graphicData>
            </a:graphic>
          </wp:inline>
        </w:drawing>
      </w:r>
    </w:p>
    <w:p w14:paraId="71EB5D2E" w14:textId="0ACA9151" w:rsidR="00F41C21" w:rsidRDefault="00F41C21" w:rsidP="00F41C21">
      <w:r>
        <w:t>---This is the difference between historic and 2018 WY CWD. All suck for PD</w:t>
      </w:r>
    </w:p>
    <w:p w14:paraId="48C38540" w14:textId="7DC5B19C" w:rsidR="00F41C21" w:rsidRDefault="00F41C21" w:rsidP="00F41C21">
      <w:r>
        <w:rPr>
          <w:noProof/>
        </w:rPr>
        <w:drawing>
          <wp:inline distT="0" distB="0" distL="0" distR="0" wp14:anchorId="243BA170" wp14:editId="772C47D7">
            <wp:extent cx="3615397" cy="1593710"/>
            <wp:effectExtent l="0" t="0" r="0" b="0"/>
            <wp:docPr id="21013611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61107" name="Picture 2101361107"/>
                    <pic:cNvPicPr/>
                  </pic:nvPicPr>
                  <pic:blipFill>
                    <a:blip r:embed="rId17">
                      <a:extLst>
                        <a:ext uri="{28A0092B-C50C-407E-A947-70E740481C1C}">
                          <a14:useLocalDpi xmlns:a14="http://schemas.microsoft.com/office/drawing/2010/main" val="0"/>
                        </a:ext>
                      </a:extLst>
                    </a:blip>
                    <a:stretch>
                      <a:fillRect/>
                    </a:stretch>
                  </pic:blipFill>
                  <pic:spPr>
                    <a:xfrm>
                      <a:off x="0" y="0"/>
                      <a:ext cx="3632702" cy="1601338"/>
                    </a:xfrm>
                    <a:prstGeom prst="rect">
                      <a:avLst/>
                    </a:prstGeom>
                  </pic:spPr>
                </pic:pic>
              </a:graphicData>
            </a:graphic>
          </wp:inline>
        </w:drawing>
      </w:r>
    </w:p>
    <w:tbl>
      <w:tblPr>
        <w:tblStyle w:val="a0"/>
        <w:tblpPr w:leftFromText="180" w:rightFromText="180" w:vertAnchor="text" w:tblpY="46"/>
        <w:tblW w:w="481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4816"/>
      </w:tblGrid>
      <w:tr w:rsidR="00844F89" w14:paraId="24AE1E18" w14:textId="77777777">
        <w:tc>
          <w:tcPr>
            <w:tcW w:w="4816" w:type="dxa"/>
          </w:tcPr>
          <w:p w14:paraId="00000080" w14:textId="77777777" w:rsidR="00844F89" w:rsidRDefault="00000000">
            <w:pPr>
              <w:rPr>
                <w:b/>
              </w:rPr>
            </w:pPr>
            <w:r>
              <w:rPr>
                <w:b/>
                <w:noProof/>
              </w:rPr>
              <w:lastRenderedPageBreak/>
              <w:drawing>
                <wp:inline distT="114300" distB="114300" distL="114300" distR="114300" wp14:anchorId="794BB645" wp14:editId="689C6A7A">
                  <wp:extent cx="2924175" cy="5486400"/>
                  <wp:effectExtent l="0" t="0" r="0" b="0"/>
                  <wp:docPr id="21242627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2924175" cy="5486400"/>
                          </a:xfrm>
                          <a:prstGeom prst="rect">
                            <a:avLst/>
                          </a:prstGeom>
                          <a:ln/>
                        </pic:spPr>
                      </pic:pic>
                    </a:graphicData>
                  </a:graphic>
                </wp:inline>
              </w:drawing>
            </w:r>
          </w:p>
        </w:tc>
      </w:tr>
      <w:tr w:rsidR="00844F89" w14:paraId="124EF6F5" w14:textId="77777777">
        <w:tc>
          <w:tcPr>
            <w:tcW w:w="4816" w:type="dxa"/>
          </w:tcPr>
          <w:p w14:paraId="00000081" w14:textId="77777777" w:rsidR="00844F89" w:rsidRDefault="00000000">
            <w:sdt>
              <w:sdtPr>
                <w:tag w:val="goog_rdk_34"/>
                <w:id w:val="-1920322157"/>
              </w:sdtPr>
              <w:sdtContent>
                <w:commentRangeStart w:id="109"/>
              </w:sdtContent>
            </w:sdt>
            <w:r>
              <w:rPr>
                <w:b/>
              </w:rPr>
              <w:t>Figure 3:</w:t>
            </w:r>
            <w:commentRangeEnd w:id="109"/>
            <w:r>
              <w:commentReference w:id="109"/>
            </w:r>
            <w:r>
              <w:rPr>
                <w:b/>
              </w:rPr>
              <w:t xml:space="preserve"> </w:t>
            </w:r>
            <w:r>
              <w:rPr>
                <w:i/>
              </w:rPr>
              <w:t xml:space="preserve">Plant water potentials were strongly related to xylem water isotopes within and among sites. Predawn leaf water potential (a), midday leaf water potential (b) and the difference between them (c) decrease with increasing xylem water enrichment of </w:t>
            </w:r>
            <w:proofErr w:type="spellStart"/>
            <w:r>
              <w:rPr>
                <w:i/>
              </w:rPr>
              <w:t>δD</w:t>
            </w:r>
            <w:proofErr w:type="spellEnd"/>
            <w:r>
              <w:rPr>
                <w:i/>
              </w:rPr>
              <w:t xml:space="preserve">. Points show tree average values, triangles show site average values, colors indicate different sites, and gray lines show the trend among trees at a site. Black trend line </w:t>
            </w:r>
            <w:proofErr w:type="gramStart"/>
            <w:r>
              <w:rPr>
                <w:i/>
              </w:rPr>
              <w:t>show</w:t>
            </w:r>
            <w:proofErr w:type="gramEnd"/>
            <w:r>
              <w:rPr>
                <w:i/>
              </w:rPr>
              <w:t xml:space="preserve"> statistically significant (p&lt;0.05) fixed effects from a mixed model with site random intercepts, with the outlier burned site (gray points, triangle) excluded.</w:t>
            </w:r>
          </w:p>
        </w:tc>
      </w:tr>
    </w:tbl>
    <w:p w14:paraId="00000082" w14:textId="77777777" w:rsidR="00844F89" w:rsidRDefault="00844F89"/>
    <w:p w14:paraId="00000083" w14:textId="77777777" w:rsidR="00844F89" w:rsidRDefault="00844F89"/>
    <w:p w14:paraId="00000084" w14:textId="77777777" w:rsidR="00844F89" w:rsidRDefault="00844F89"/>
    <w:p w14:paraId="00000085" w14:textId="77777777" w:rsidR="00844F89" w:rsidRDefault="00844F89"/>
    <w:p w14:paraId="00000086" w14:textId="77777777" w:rsidR="00844F89" w:rsidRDefault="00844F89"/>
    <w:p w14:paraId="00000087" w14:textId="77777777" w:rsidR="00844F89" w:rsidRDefault="00844F89"/>
    <w:p w14:paraId="00000088" w14:textId="77777777" w:rsidR="00844F89" w:rsidRDefault="00844F89"/>
    <w:p w14:paraId="00000089" w14:textId="77777777" w:rsidR="00844F89" w:rsidRDefault="00000000">
      <w:r>
        <w:rPr>
          <w:noProof/>
        </w:rPr>
        <w:lastRenderedPageBreak/>
        <w:drawing>
          <wp:inline distT="114300" distB="114300" distL="114300" distR="114300" wp14:anchorId="53ADBC6F" wp14:editId="4B22E0AA">
            <wp:extent cx="5943600" cy="2794000"/>
            <wp:effectExtent l="0" t="0" r="0" b="0"/>
            <wp:docPr id="21242627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5943600" cy="2794000"/>
                    </a:xfrm>
                    <a:prstGeom prst="rect">
                      <a:avLst/>
                    </a:prstGeom>
                    <a:ln/>
                  </pic:spPr>
                </pic:pic>
              </a:graphicData>
            </a:graphic>
          </wp:inline>
        </w:drawing>
      </w:r>
    </w:p>
    <w:p w14:paraId="0000008A" w14:textId="77777777" w:rsidR="00844F89" w:rsidRDefault="00000000">
      <w:r>
        <w:rPr>
          <w:b/>
        </w:rPr>
        <w:t xml:space="preserve">Figure 4: </w:t>
      </w:r>
      <w:r>
        <w:rPr>
          <w:i/>
        </w:rPr>
        <w:t>Stomatal conductance (a) and photosynthesis (b) as a function of leaf water potential. Filled circles show midday gas exchange and water potential values (color indicates different sites). Gray x’s indicate the morning time-course of a single tree as it approached midday. The gray and black vertical lines indicate the leaf and stem P50 of blue oak from Skelton et al. 2019.</w:t>
      </w:r>
    </w:p>
    <w:p w14:paraId="0000008B" w14:textId="77777777" w:rsidR="00844F89" w:rsidRDefault="00844F89"/>
    <w:p w14:paraId="0000008C" w14:textId="77777777" w:rsidR="00844F89" w:rsidRDefault="00844F89"/>
    <w:tbl>
      <w:tblPr>
        <w:tblStyle w:val="a1"/>
        <w:tblpPr w:leftFromText="180" w:rightFromText="180" w:vertAnchor="text" w:tblpY="207"/>
        <w:tblW w:w="935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5295"/>
        <w:gridCol w:w="4055"/>
      </w:tblGrid>
      <w:tr w:rsidR="00844F89" w14:paraId="1AD9AEF7" w14:textId="77777777">
        <w:tc>
          <w:tcPr>
            <w:tcW w:w="5295" w:type="dxa"/>
          </w:tcPr>
          <w:p w14:paraId="0000008D" w14:textId="77777777" w:rsidR="00844F89" w:rsidRDefault="00000000">
            <w:r>
              <w:rPr>
                <w:noProof/>
              </w:rPr>
              <w:drawing>
                <wp:inline distT="114300" distB="114300" distL="114300" distR="114300" wp14:anchorId="1411BAA5" wp14:editId="2A727F5C">
                  <wp:extent cx="3227759" cy="2501900"/>
                  <wp:effectExtent l="0" t="0" r="0" b="0"/>
                  <wp:docPr id="2124262715" name="image1.png"/>
                  <wp:cNvGraphicFramePr/>
                  <a:graphic xmlns:a="http://schemas.openxmlformats.org/drawingml/2006/main">
                    <a:graphicData uri="http://schemas.openxmlformats.org/drawingml/2006/picture">
                      <pic:pic xmlns:pic="http://schemas.openxmlformats.org/drawingml/2006/picture">
                        <pic:nvPicPr>
                          <pic:cNvPr id="2124262715" name="image1.png"/>
                          <pic:cNvPicPr preferRelativeResize="0"/>
                        </pic:nvPicPr>
                        <pic:blipFill>
                          <a:blip r:embed="rId20">
                            <a:extLst>
                              <a:ext uri="{28A0092B-C50C-407E-A947-70E740481C1C}">
                                <a14:useLocalDpi xmlns:a14="http://schemas.microsoft.com/office/drawing/2010/main" val="0"/>
                              </a:ext>
                            </a:extLst>
                          </a:blip>
                          <a:stretch>
                            <a:fillRect/>
                          </a:stretch>
                        </pic:blipFill>
                        <pic:spPr>
                          <a:xfrm>
                            <a:off x="0" y="0"/>
                            <a:ext cx="3227759" cy="2501900"/>
                          </a:xfrm>
                          <a:prstGeom prst="rect">
                            <a:avLst/>
                          </a:prstGeom>
                          <a:ln/>
                        </pic:spPr>
                      </pic:pic>
                    </a:graphicData>
                  </a:graphic>
                </wp:inline>
              </w:drawing>
            </w:r>
          </w:p>
        </w:tc>
        <w:tc>
          <w:tcPr>
            <w:tcW w:w="4055" w:type="dxa"/>
          </w:tcPr>
          <w:p w14:paraId="0000008E" w14:textId="5CF34F62" w:rsidR="00844F89" w:rsidRDefault="00000000">
            <w:r>
              <w:rPr>
                <w:b/>
              </w:rPr>
              <w:t xml:space="preserve">Figure 5: </w:t>
            </w:r>
            <w:r>
              <w:t xml:space="preserve">Terminal branch leaf area to stem area ratio (a, </w:t>
            </w:r>
            <w:proofErr w:type="spellStart"/>
            <w:proofErr w:type="gramStart"/>
            <w:r>
              <w:t>A</w:t>
            </w:r>
            <w:r>
              <w:rPr>
                <w:vertAlign w:val="subscript"/>
              </w:rPr>
              <w:t>l</w:t>
            </w:r>
            <w:r>
              <w:t>:A</w:t>
            </w:r>
            <w:r>
              <w:rPr>
                <w:vertAlign w:val="subscript"/>
              </w:rPr>
              <w:t>s</w:t>
            </w:r>
            <w:proofErr w:type="spellEnd"/>
            <w:proofErr w:type="gramEnd"/>
            <w:r>
              <w:t xml:space="preserve">), leaf mass to stem mass (b, </w:t>
            </w:r>
            <w:proofErr w:type="spellStart"/>
            <w:r>
              <w:t>M</w:t>
            </w:r>
            <w:r>
              <w:rPr>
                <w:vertAlign w:val="subscript"/>
              </w:rPr>
              <w:t>l</w:t>
            </w:r>
            <w:r>
              <w:t>:Ms</w:t>
            </w:r>
            <w:proofErr w:type="spellEnd"/>
            <w:r>
              <w:t xml:space="preserve">), mean leaf size (c), leaf mass per area (d, LMA) and leaf dry matter content (e, </w:t>
            </w:r>
            <w:sdt>
              <w:sdtPr>
                <w:tag w:val="goog_rdk_35"/>
                <w:id w:val="-188213747"/>
              </w:sdtPr>
              <w:sdtContent>
                <w:commentRangeStart w:id="110"/>
              </w:sdtContent>
            </w:sdt>
            <w:r>
              <w:t>LDMC</w:t>
            </w:r>
            <w:commentRangeEnd w:id="110"/>
            <w:r>
              <w:commentReference w:id="110"/>
            </w:r>
            <w:r>
              <w:t>) as a function of the best climate</w:t>
            </w:r>
            <w:r w:rsidR="00F41C21">
              <w:t>,</w:t>
            </w:r>
            <w:r>
              <w:t xml:space="preserve"> sample year meteorology</w:t>
            </w:r>
            <w:r w:rsidR="00F41C21">
              <w:t>, or soil</w:t>
            </w:r>
            <w:r>
              <w:t xml:space="preserve"> predictor based on model selection. Gray points show tree average trait values, black points show site means, solid trend lines show significant relationships (p&lt;0.05).</w:t>
            </w:r>
          </w:p>
        </w:tc>
      </w:tr>
    </w:tbl>
    <w:p w14:paraId="0000008F" w14:textId="77777777" w:rsidR="00844F89" w:rsidRDefault="00844F89"/>
    <w:p w14:paraId="00000090" w14:textId="77777777" w:rsidR="00844F89" w:rsidRDefault="00844F89"/>
    <w:p w14:paraId="00000091" w14:textId="77777777" w:rsidR="00844F89" w:rsidRDefault="00000000">
      <w:r>
        <w:rPr>
          <w:noProof/>
        </w:rPr>
        <w:lastRenderedPageBreak/>
        <w:drawing>
          <wp:inline distT="114300" distB="114300" distL="114300" distR="114300" wp14:anchorId="235466BA" wp14:editId="0263A083">
            <wp:extent cx="5943600" cy="4953000"/>
            <wp:effectExtent l="0" t="0" r="0" b="0"/>
            <wp:docPr id="2124262721" name="image11.png"/>
            <wp:cNvGraphicFramePr/>
            <a:graphic xmlns:a="http://schemas.openxmlformats.org/drawingml/2006/main">
              <a:graphicData uri="http://schemas.openxmlformats.org/drawingml/2006/picture">
                <pic:pic xmlns:pic="http://schemas.openxmlformats.org/drawingml/2006/picture">
                  <pic:nvPicPr>
                    <pic:cNvPr id="2124262721" name="image11.png"/>
                    <pic:cNvPicPr preferRelativeResize="0"/>
                  </pic:nvPicPr>
                  <pic:blipFill>
                    <a:blip r:embed="rId21">
                      <a:extLst>
                        <a:ext uri="{28A0092B-C50C-407E-A947-70E740481C1C}">
                          <a14:useLocalDpi xmlns:a14="http://schemas.microsoft.com/office/drawing/2010/main" val="0"/>
                        </a:ext>
                      </a:extLst>
                    </a:blip>
                    <a:stretch>
                      <a:fillRect/>
                    </a:stretch>
                  </pic:blipFill>
                  <pic:spPr>
                    <a:xfrm>
                      <a:off x="0" y="0"/>
                      <a:ext cx="5943600" cy="4953000"/>
                    </a:xfrm>
                    <a:prstGeom prst="rect">
                      <a:avLst/>
                    </a:prstGeom>
                    <a:ln/>
                  </pic:spPr>
                </pic:pic>
              </a:graphicData>
            </a:graphic>
          </wp:inline>
        </w:drawing>
      </w:r>
    </w:p>
    <w:p w14:paraId="00000092" w14:textId="755BE6DB" w:rsidR="00844F89" w:rsidRDefault="00000000">
      <w:pPr>
        <w:rPr>
          <w:i/>
        </w:rPr>
      </w:pPr>
      <w:r>
        <w:rPr>
          <w:b/>
        </w:rPr>
        <w:t xml:space="preserve">Figure </w:t>
      </w:r>
      <w:r w:rsidR="00F41C21">
        <w:rPr>
          <w:b/>
        </w:rPr>
        <w:t>6</w:t>
      </w:r>
      <w:r>
        <w:rPr>
          <w:b/>
        </w:rPr>
        <w:t xml:space="preserve">: </w:t>
      </w:r>
      <w:r>
        <w:rPr>
          <w:i/>
        </w:rPr>
        <w:t xml:space="preserve">End of season water status does not predict growth, but minimum temperature does. (a) Predawn leaf water potential does not predict radial growth, calculated as the realized % of maximum Basal Area Increment given a tree’s DBH. (b) Radial growth increases strongly with increasing minimum temperatures. (c) </w:t>
      </w:r>
      <w:proofErr w:type="spellStart"/>
      <w:r>
        <w:rPr>
          <w:i/>
        </w:rPr>
        <w:t>Transpirative</w:t>
      </w:r>
      <w:proofErr w:type="spellEnd"/>
      <w:r>
        <w:rPr>
          <w:i/>
        </w:rPr>
        <w:t xml:space="preserve"> water potential drop (ΔΨ) is weakly related to average stem length (but Ψ</w:t>
      </w:r>
      <w:r>
        <w:rPr>
          <w:i/>
          <w:vertAlign w:val="subscript"/>
        </w:rPr>
        <w:t>PD</w:t>
      </w:r>
      <w:r>
        <w:rPr>
          <w:i/>
        </w:rPr>
        <w:t xml:space="preserve"> and Ψ</w:t>
      </w:r>
      <w:r>
        <w:rPr>
          <w:i/>
          <w:vertAlign w:val="subscript"/>
        </w:rPr>
        <w:t>MD</w:t>
      </w:r>
      <w:r>
        <w:rPr>
          <w:i/>
        </w:rPr>
        <w:t xml:space="preserve"> are not, not shown). (d) Stem length is also positively related to site minimum temperature of the coldest month.</w:t>
      </w:r>
    </w:p>
    <w:p w14:paraId="00000093" w14:textId="77777777" w:rsidR="00844F89" w:rsidRDefault="00844F89">
      <w:pPr>
        <w:rPr>
          <w:i/>
        </w:rPr>
      </w:pPr>
    </w:p>
    <w:p w14:paraId="00000094" w14:textId="77777777" w:rsidR="00844F89" w:rsidRDefault="00000000">
      <w:pPr>
        <w:rPr>
          <w:i/>
        </w:rPr>
      </w:pPr>
      <w:r>
        <w:rPr>
          <w:i/>
          <w:noProof/>
        </w:rPr>
        <w:lastRenderedPageBreak/>
        <w:drawing>
          <wp:inline distT="114300" distB="114300" distL="114300" distR="114300" wp14:anchorId="28B9924C" wp14:editId="722E26ED">
            <wp:extent cx="5943600" cy="3492500"/>
            <wp:effectExtent l="0" t="0" r="0" b="0"/>
            <wp:docPr id="21242627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5943600" cy="3492500"/>
                    </a:xfrm>
                    <a:prstGeom prst="rect">
                      <a:avLst/>
                    </a:prstGeom>
                    <a:ln/>
                  </pic:spPr>
                </pic:pic>
              </a:graphicData>
            </a:graphic>
          </wp:inline>
        </w:drawing>
      </w:r>
    </w:p>
    <w:p w14:paraId="00000095" w14:textId="52570E8C" w:rsidR="00844F89" w:rsidRDefault="00000000">
      <w:pPr>
        <w:rPr>
          <w:i/>
        </w:rPr>
      </w:pPr>
      <w:r>
        <w:rPr>
          <w:b/>
          <w:i/>
        </w:rPr>
        <w:t xml:space="preserve">Figure </w:t>
      </w:r>
      <w:r w:rsidR="00F41C21">
        <w:rPr>
          <w:b/>
          <w:i/>
        </w:rPr>
        <w:t>7</w:t>
      </w:r>
      <w:r>
        <w:rPr>
          <w:b/>
          <w:i/>
        </w:rPr>
        <w:t xml:space="preserve">: </w:t>
      </w:r>
      <w:r>
        <w:rPr>
          <w:i/>
        </w:rPr>
        <w:t xml:space="preserve">Relationships between leaf traits, including </w:t>
      </w:r>
      <w:proofErr w:type="spellStart"/>
      <w:r>
        <w:rPr>
          <w:i/>
        </w:rPr>
        <w:t>A</w:t>
      </w:r>
      <w:r>
        <w:rPr>
          <w:i/>
          <w:vertAlign w:val="subscript"/>
        </w:rPr>
        <w:t>l</w:t>
      </w:r>
      <w:r>
        <w:rPr>
          <w:i/>
        </w:rPr>
        <w:t>:A</w:t>
      </w:r>
      <w:r>
        <w:rPr>
          <w:i/>
          <w:vertAlign w:val="subscript"/>
        </w:rPr>
        <w:t>s</w:t>
      </w:r>
      <w:proofErr w:type="spellEnd"/>
      <w:r>
        <w:rPr>
          <w:i/>
        </w:rPr>
        <w:t xml:space="preserve"> (</w:t>
      </w:r>
      <w:proofErr w:type="spellStart"/>
      <w:r>
        <w:rPr>
          <w:i/>
        </w:rPr>
        <w:t>a,f</w:t>
      </w:r>
      <w:proofErr w:type="spellEnd"/>
      <w:r>
        <w:rPr>
          <w:i/>
        </w:rPr>
        <w:t xml:space="preserve">), </w:t>
      </w:r>
      <w:proofErr w:type="spellStart"/>
      <w:r>
        <w:rPr>
          <w:i/>
        </w:rPr>
        <w:t>M</w:t>
      </w:r>
      <w:r>
        <w:rPr>
          <w:i/>
          <w:vertAlign w:val="subscript"/>
        </w:rPr>
        <w:t>l</w:t>
      </w:r>
      <w:r>
        <w:rPr>
          <w:i/>
        </w:rPr>
        <w:t>:M</w:t>
      </w:r>
      <w:r>
        <w:rPr>
          <w:i/>
          <w:vertAlign w:val="subscript"/>
        </w:rPr>
        <w:t>s</w:t>
      </w:r>
      <w:proofErr w:type="spellEnd"/>
      <w:r>
        <w:rPr>
          <w:i/>
        </w:rPr>
        <w:t xml:space="preserve"> (</w:t>
      </w:r>
      <w:proofErr w:type="spellStart"/>
      <w:r>
        <w:rPr>
          <w:i/>
        </w:rPr>
        <w:t>b,g</w:t>
      </w:r>
      <w:proofErr w:type="spellEnd"/>
      <w:r>
        <w:rPr>
          <w:i/>
        </w:rPr>
        <w:t>), average leaf size (d, h), LMA (</w:t>
      </w:r>
      <w:proofErr w:type="spellStart"/>
      <w:r>
        <w:rPr>
          <w:i/>
        </w:rPr>
        <w:t>d,i</w:t>
      </w:r>
      <w:proofErr w:type="spellEnd"/>
      <w:r>
        <w:rPr>
          <w:i/>
        </w:rPr>
        <w:t>), and LDMC (</w:t>
      </w:r>
      <w:proofErr w:type="spellStart"/>
      <w:r>
        <w:rPr>
          <w:i/>
        </w:rPr>
        <w:t>e,j</w:t>
      </w:r>
      <w:proofErr w:type="spellEnd"/>
      <w:r>
        <w:rPr>
          <w:i/>
        </w:rPr>
        <w:t>), and radial growth calculated as the percent of realized Basal Area Increment growth (BAI) relative to the 90</w:t>
      </w:r>
      <w:r>
        <w:rPr>
          <w:i/>
          <w:vertAlign w:val="superscript"/>
        </w:rPr>
        <w:t>th</w:t>
      </w:r>
      <w:r>
        <w:rPr>
          <w:i/>
        </w:rPr>
        <w:t xml:space="preserve"> percentile growth for that tree size (a-e), and average branch length of the current year terminal branches (1 year of growth, f-j). Points show tree average traits, triangles show site average traits, gray lines show trends among trees within sites, solid black lines show significant trends from linear mixed effects models, and dashed black lines show marginally significant trends.</w:t>
      </w:r>
    </w:p>
    <w:p w14:paraId="00000096" w14:textId="77777777" w:rsidR="00844F89" w:rsidRDefault="00844F89">
      <w:pPr>
        <w:rPr>
          <w:i/>
        </w:rPr>
      </w:pPr>
    </w:p>
    <w:p w14:paraId="00000097" w14:textId="77777777" w:rsidR="00844F89" w:rsidRDefault="00000000">
      <w:pPr>
        <w:rPr>
          <w:i/>
        </w:rPr>
      </w:pPr>
      <w:r>
        <w:rPr>
          <w:i/>
          <w:noProof/>
        </w:rPr>
        <w:drawing>
          <wp:inline distT="0" distB="0" distL="0" distR="0" wp14:anchorId="6F985093" wp14:editId="4158089F">
            <wp:extent cx="3416238" cy="2562179"/>
            <wp:effectExtent l="0" t="0" r="0" b="0"/>
            <wp:docPr id="2124262717"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3"/>
                    <a:srcRect/>
                    <a:stretch>
                      <a:fillRect/>
                    </a:stretch>
                  </pic:blipFill>
                  <pic:spPr>
                    <a:xfrm>
                      <a:off x="0" y="0"/>
                      <a:ext cx="3416238" cy="2562179"/>
                    </a:xfrm>
                    <a:prstGeom prst="rect">
                      <a:avLst/>
                    </a:prstGeom>
                    <a:ln/>
                  </pic:spPr>
                </pic:pic>
              </a:graphicData>
            </a:graphic>
          </wp:inline>
        </w:drawing>
      </w:r>
    </w:p>
    <w:p w14:paraId="00000098" w14:textId="77777777" w:rsidR="00844F89" w:rsidRDefault="00844F89">
      <w:pPr>
        <w:rPr>
          <w:i/>
        </w:rPr>
      </w:pPr>
    </w:p>
    <w:p w14:paraId="00000099" w14:textId="5BCA2D7B" w:rsidR="00844F89" w:rsidRDefault="00000000">
      <w:pPr>
        <w:rPr>
          <w:i/>
        </w:rPr>
      </w:pPr>
      <w:r>
        <w:rPr>
          <w:b/>
          <w:i/>
        </w:rPr>
        <w:t xml:space="preserve">Figure </w:t>
      </w:r>
      <w:r w:rsidR="00F41C21">
        <w:rPr>
          <w:b/>
          <w:i/>
        </w:rPr>
        <w:t>8</w:t>
      </w:r>
      <w:r>
        <w:rPr>
          <w:b/>
          <w:i/>
        </w:rPr>
        <w:t xml:space="preserve">: </w:t>
      </w:r>
      <w:r>
        <w:rPr>
          <w:i/>
        </w:rPr>
        <w:t xml:space="preserve">Comparison of the optimal </w:t>
      </w:r>
      <w:proofErr w:type="spellStart"/>
      <w:proofErr w:type="gramStart"/>
      <w:r>
        <w:rPr>
          <w:i/>
        </w:rPr>
        <w:t>A</w:t>
      </w:r>
      <w:r>
        <w:rPr>
          <w:i/>
          <w:vertAlign w:val="subscript"/>
        </w:rPr>
        <w:t>l</w:t>
      </w:r>
      <w:r>
        <w:rPr>
          <w:i/>
        </w:rPr>
        <w:t>:A</w:t>
      </w:r>
      <w:r>
        <w:rPr>
          <w:i/>
          <w:vertAlign w:val="subscript"/>
        </w:rPr>
        <w:t>s</w:t>
      </w:r>
      <w:proofErr w:type="spellEnd"/>
      <w:proofErr w:type="gramEnd"/>
      <w:r>
        <w:rPr>
          <w:i/>
        </w:rPr>
        <w:t xml:space="preserve"> of sampled trees simulated by the HOTTER plant hydraulics model forced with observed soil water potential data (line) to the observed </w:t>
      </w:r>
      <w:proofErr w:type="spellStart"/>
      <w:r>
        <w:rPr>
          <w:i/>
        </w:rPr>
        <w:t>A</w:t>
      </w:r>
      <w:r>
        <w:rPr>
          <w:i/>
          <w:vertAlign w:val="subscript"/>
        </w:rPr>
        <w:t>l</w:t>
      </w:r>
      <w:r>
        <w:rPr>
          <w:i/>
        </w:rPr>
        <w:t>:A</w:t>
      </w:r>
      <w:r>
        <w:rPr>
          <w:i/>
          <w:vertAlign w:val="subscript"/>
        </w:rPr>
        <w:t>s</w:t>
      </w:r>
      <w:proofErr w:type="spellEnd"/>
      <w:r>
        <w:rPr>
          <w:i/>
        </w:rPr>
        <w:t xml:space="preserve"> </w:t>
      </w:r>
      <w:r>
        <w:rPr>
          <w:i/>
        </w:rPr>
        <w:lastRenderedPageBreak/>
        <w:t xml:space="preserve">(points). Trees simulated to have an </w:t>
      </w:r>
      <w:proofErr w:type="spellStart"/>
      <w:proofErr w:type="gramStart"/>
      <w:r>
        <w:rPr>
          <w:i/>
        </w:rPr>
        <w:t>A</w:t>
      </w:r>
      <w:r>
        <w:rPr>
          <w:i/>
          <w:vertAlign w:val="subscript"/>
        </w:rPr>
        <w:t>l</w:t>
      </w:r>
      <w:r>
        <w:rPr>
          <w:i/>
        </w:rPr>
        <w:t>:A</w:t>
      </w:r>
      <w:r>
        <w:rPr>
          <w:i/>
          <w:vertAlign w:val="subscript"/>
        </w:rPr>
        <w:t>s</w:t>
      </w:r>
      <w:proofErr w:type="spellEnd"/>
      <w:proofErr w:type="gramEnd"/>
      <w:r>
        <w:rPr>
          <w:i/>
        </w:rPr>
        <w:t xml:space="preserve"> (soil water potential &lt;-4 MPa) should be drought deciduous in order to maximize carbon gain (minimize carbon loss). </w:t>
      </w:r>
    </w:p>
    <w:p w14:paraId="0000009A" w14:textId="77777777" w:rsidR="00844F89" w:rsidRDefault="00844F89">
      <w:pPr>
        <w:rPr>
          <w:i/>
        </w:rPr>
      </w:pPr>
    </w:p>
    <w:p w14:paraId="000000A5" w14:textId="77777777" w:rsidR="00844F89" w:rsidRDefault="00844F89">
      <w:pPr>
        <w:rPr>
          <w:i/>
        </w:rPr>
      </w:pPr>
    </w:p>
    <w:p w14:paraId="000000AA" w14:textId="77777777" w:rsidR="00844F89" w:rsidRDefault="00844F89">
      <w:pPr>
        <w:rPr>
          <w:i/>
        </w:rPr>
      </w:pPr>
    </w:p>
    <w:p w14:paraId="000000AB" w14:textId="77777777" w:rsidR="00844F89" w:rsidRDefault="00844F89"/>
    <w:p w14:paraId="000000AC" w14:textId="77777777" w:rsidR="00844F89" w:rsidRDefault="00000000">
      <w:r>
        <w:br w:type="page"/>
      </w:r>
    </w:p>
    <w:p w14:paraId="000000AD" w14:textId="77777777" w:rsidR="00844F89" w:rsidRDefault="00000000">
      <w:pPr>
        <w:jc w:val="center"/>
        <w:rPr>
          <w:b/>
          <w:sz w:val="32"/>
          <w:szCs w:val="32"/>
        </w:rPr>
      </w:pPr>
      <w:r>
        <w:rPr>
          <w:b/>
          <w:sz w:val="32"/>
          <w:szCs w:val="32"/>
        </w:rPr>
        <w:lastRenderedPageBreak/>
        <w:t>Supplemental Information</w:t>
      </w:r>
    </w:p>
    <w:p w14:paraId="3C676E2C" w14:textId="77777777" w:rsidR="00BC6622" w:rsidRDefault="00BC6622">
      <w:pPr>
        <w:jc w:val="center"/>
        <w:rPr>
          <w:b/>
          <w:sz w:val="32"/>
          <w:szCs w:val="32"/>
        </w:rPr>
      </w:pPr>
    </w:p>
    <w:p w14:paraId="74B8A247" w14:textId="6ADE269A" w:rsidR="00BC6622" w:rsidRDefault="00BC6622" w:rsidP="007B0A12">
      <w:pPr>
        <w:rPr>
          <w:b/>
          <w:sz w:val="32"/>
          <w:szCs w:val="32"/>
        </w:rPr>
      </w:pPr>
      <w:r>
        <w:rPr>
          <w:b/>
          <w:noProof/>
        </w:rPr>
        <w:drawing>
          <wp:inline distT="114300" distB="114300" distL="114300" distR="114300" wp14:anchorId="0C8C8FCF" wp14:editId="3A52BB7D">
            <wp:extent cx="2735249" cy="6066845"/>
            <wp:effectExtent l="0" t="0" r="0" b="3810"/>
            <wp:docPr id="12940725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2758310" cy="6117994"/>
                    </a:xfrm>
                    <a:prstGeom prst="rect">
                      <a:avLst/>
                    </a:prstGeom>
                    <a:ln/>
                  </pic:spPr>
                </pic:pic>
              </a:graphicData>
            </a:graphic>
          </wp:inline>
        </w:drawing>
      </w:r>
    </w:p>
    <w:p w14:paraId="35D7471A" w14:textId="1D1806FC" w:rsidR="00BC6622" w:rsidRPr="00BC6622" w:rsidRDefault="00BC6622" w:rsidP="00BC6622">
      <w:r>
        <w:rPr>
          <w:b/>
        </w:rPr>
        <w:t xml:space="preserve">Figure S1: </w:t>
      </w:r>
      <w:r w:rsidRPr="007B0A12">
        <w:rPr>
          <w:i/>
          <w:iCs/>
        </w:rPr>
        <w:t>Predawn water potential (Ψ</w:t>
      </w:r>
      <w:r w:rsidRPr="007B0A12">
        <w:rPr>
          <w:i/>
          <w:iCs/>
          <w:vertAlign w:val="subscript"/>
        </w:rPr>
        <w:t>PD</w:t>
      </w:r>
      <w:r w:rsidRPr="007B0A12">
        <w:rPr>
          <w:i/>
          <w:iCs/>
        </w:rPr>
        <w:t xml:space="preserve">) was generally less negative in trees with larger diameter at breast height (DBH), suggesting that larger trees had access to increased soil moisture. Points show tree average values, triangles show site average values, colors indicate different sites, and gray lines show the trend among trees at a site. Black trend line </w:t>
      </w:r>
      <w:proofErr w:type="gramStart"/>
      <w:r w:rsidRPr="007B0A12">
        <w:rPr>
          <w:i/>
          <w:iCs/>
        </w:rPr>
        <w:t>show</w:t>
      </w:r>
      <w:proofErr w:type="gramEnd"/>
      <w:r w:rsidRPr="007B0A12">
        <w:rPr>
          <w:i/>
          <w:iCs/>
        </w:rPr>
        <w:t xml:space="preserve"> statistically significant (p&lt;0.05) fixed effects from a mixed model with site random intercepts</w:t>
      </w:r>
    </w:p>
    <w:p w14:paraId="000000AE" w14:textId="77777777" w:rsidR="00844F89" w:rsidRDefault="00844F89" w:rsidP="007B0A12">
      <w:pPr>
        <w:rPr>
          <w:b/>
          <w:sz w:val="32"/>
          <w:szCs w:val="32"/>
        </w:rPr>
      </w:pPr>
    </w:p>
    <w:p w14:paraId="3E58E076" w14:textId="77777777" w:rsidR="00BC6622" w:rsidRDefault="00BC6622" w:rsidP="007B0A12">
      <w:pPr>
        <w:rPr>
          <w:b/>
          <w:sz w:val="32"/>
          <w:szCs w:val="32"/>
        </w:rPr>
      </w:pPr>
    </w:p>
    <w:p w14:paraId="000000AF" w14:textId="77777777" w:rsidR="00844F89" w:rsidRDefault="00000000">
      <w:pPr>
        <w:jc w:val="center"/>
        <w:rPr>
          <w:b/>
          <w:sz w:val="32"/>
          <w:szCs w:val="32"/>
        </w:rPr>
      </w:pPr>
      <w:r>
        <w:rPr>
          <w:noProof/>
        </w:rPr>
        <w:lastRenderedPageBreak/>
        <w:drawing>
          <wp:inline distT="0" distB="0" distL="0" distR="0" wp14:anchorId="02BF8AF8" wp14:editId="4A7EBCF8">
            <wp:extent cx="2921000" cy="5486400"/>
            <wp:effectExtent l="0" t="0" r="0" b="0"/>
            <wp:docPr id="2124262716" name="image10.png"/>
            <wp:cNvGraphicFramePr/>
            <a:graphic xmlns:a="http://schemas.openxmlformats.org/drawingml/2006/main">
              <a:graphicData uri="http://schemas.openxmlformats.org/drawingml/2006/picture">
                <pic:pic xmlns:pic="http://schemas.openxmlformats.org/drawingml/2006/picture">
                  <pic:nvPicPr>
                    <pic:cNvPr id="2124262716" name="image10.png"/>
                    <pic:cNvPicPr preferRelativeResize="0"/>
                  </pic:nvPicPr>
                  <pic:blipFill>
                    <a:blip r:embed="rId25">
                      <a:extLst>
                        <a:ext uri="{28A0092B-C50C-407E-A947-70E740481C1C}">
                          <a14:useLocalDpi xmlns:a14="http://schemas.microsoft.com/office/drawing/2010/main" val="0"/>
                        </a:ext>
                      </a:extLst>
                    </a:blip>
                    <a:stretch>
                      <a:fillRect/>
                    </a:stretch>
                  </pic:blipFill>
                  <pic:spPr>
                    <a:xfrm>
                      <a:off x="0" y="0"/>
                      <a:ext cx="2921000" cy="5486400"/>
                    </a:xfrm>
                    <a:prstGeom prst="rect">
                      <a:avLst/>
                    </a:prstGeom>
                    <a:ln/>
                  </pic:spPr>
                </pic:pic>
              </a:graphicData>
            </a:graphic>
          </wp:inline>
        </w:drawing>
      </w:r>
    </w:p>
    <w:p w14:paraId="000000B0" w14:textId="6F7E10B3" w:rsidR="00844F89" w:rsidRDefault="00000000">
      <w:r>
        <w:rPr>
          <w:b/>
        </w:rPr>
        <w:t>Figure S</w:t>
      </w:r>
      <w:r w:rsidR="00BC6622">
        <w:rPr>
          <w:b/>
        </w:rPr>
        <w:t>2</w:t>
      </w:r>
      <w:r>
        <w:rPr>
          <w:b/>
        </w:rPr>
        <w:t xml:space="preserve">: </w:t>
      </w:r>
      <w:r w:rsidR="00BC6622">
        <w:rPr>
          <w:i/>
        </w:rPr>
        <w:t>Plant water potentials were strongly related to xylem water isotopes within and among sites (similar to Fig. 3 but with δ</w:t>
      </w:r>
      <w:r w:rsidR="00BC6622">
        <w:rPr>
          <w:i/>
          <w:vertAlign w:val="superscript"/>
        </w:rPr>
        <w:t>18</w:t>
      </w:r>
      <w:r w:rsidR="00BC6622">
        <w:rPr>
          <w:i/>
        </w:rPr>
        <w:t>O). Predawn leaf water potential (a), midday leaf water potential (b) and the difference between them (c) decrease with increasing xylem water enrichment of δ</w:t>
      </w:r>
      <w:r w:rsidR="00BC6622">
        <w:rPr>
          <w:i/>
          <w:vertAlign w:val="superscript"/>
        </w:rPr>
        <w:t>18</w:t>
      </w:r>
      <w:r w:rsidR="00BC6622">
        <w:rPr>
          <w:i/>
        </w:rPr>
        <w:t xml:space="preserve">O. Points show tree average values, triangles show site average values, colors indicate different sites, and gray lines show the trend among trees at a site. Black trend line </w:t>
      </w:r>
      <w:proofErr w:type="gramStart"/>
      <w:r w:rsidR="00BC6622">
        <w:rPr>
          <w:i/>
        </w:rPr>
        <w:t>show</w:t>
      </w:r>
      <w:proofErr w:type="gramEnd"/>
      <w:r w:rsidR="00BC6622">
        <w:rPr>
          <w:i/>
        </w:rPr>
        <w:t xml:space="preserve"> statistically significant (p&lt;0.05) fixed effects from a mixed model with site random intercepts, with the outlier burned site (gray points, triangle) excluded.</w:t>
      </w:r>
    </w:p>
    <w:p w14:paraId="000000B1" w14:textId="77777777" w:rsidR="00844F89" w:rsidRDefault="00844F89"/>
    <w:p w14:paraId="000000B2" w14:textId="77777777" w:rsidR="00844F89" w:rsidRDefault="00844F89"/>
    <w:p w14:paraId="000000B3" w14:textId="77777777" w:rsidR="00844F89" w:rsidRDefault="00844F89"/>
    <w:p w14:paraId="000000B4" w14:textId="77777777" w:rsidR="00844F89" w:rsidRDefault="00844F89"/>
    <w:p w14:paraId="000000B5" w14:textId="77777777" w:rsidR="00844F89" w:rsidRDefault="00844F89"/>
    <w:p w14:paraId="000000B6" w14:textId="77777777" w:rsidR="00844F89" w:rsidRDefault="00844F89"/>
    <w:p w14:paraId="000000B7" w14:textId="77777777" w:rsidR="00844F89" w:rsidRDefault="00844F89"/>
    <w:p w14:paraId="000000B8" w14:textId="77777777" w:rsidR="00844F89" w:rsidRDefault="00844F89"/>
    <w:p w14:paraId="000000B9" w14:textId="77777777" w:rsidR="00844F89" w:rsidRDefault="00844F89"/>
    <w:p w14:paraId="000000BA" w14:textId="77777777" w:rsidR="00844F89" w:rsidRDefault="00844F89"/>
    <w:p w14:paraId="3A5ABE29" w14:textId="50EAEE3E" w:rsidR="00306349" w:rsidRDefault="00306349">
      <w:pPr>
        <w:rPr>
          <w:bCs/>
        </w:rPr>
      </w:pPr>
      <w:r>
        <w:rPr>
          <w:b/>
        </w:rPr>
        <w:t xml:space="preserve">Table S1: </w:t>
      </w:r>
      <w:r>
        <w:rPr>
          <w:bCs/>
        </w:rPr>
        <w:t>Summary of among-site variability in water status, traits and growth.</w:t>
      </w:r>
    </w:p>
    <w:tbl>
      <w:tblPr>
        <w:tblStyle w:val="PlainTable3"/>
        <w:tblW w:w="9450" w:type="dxa"/>
        <w:tblLook w:val="04A0" w:firstRow="1" w:lastRow="0" w:firstColumn="1" w:lastColumn="0" w:noHBand="0" w:noVBand="1"/>
      </w:tblPr>
      <w:tblGrid>
        <w:gridCol w:w="1674"/>
        <w:gridCol w:w="534"/>
        <w:gridCol w:w="702"/>
        <w:gridCol w:w="1082"/>
        <w:gridCol w:w="992"/>
        <w:gridCol w:w="810"/>
        <w:gridCol w:w="1947"/>
        <w:gridCol w:w="1379"/>
        <w:gridCol w:w="1338"/>
      </w:tblGrid>
      <w:tr w:rsidR="00306349" w14:paraId="763A4E00" w14:textId="77777777" w:rsidTr="00306349">
        <w:trPr>
          <w:cnfStyle w:val="100000000000" w:firstRow="1" w:lastRow="0" w:firstColumn="0" w:lastColumn="0" w:oddVBand="0" w:evenVBand="0" w:oddHBand="0" w:evenHBand="0" w:firstRowFirstColumn="0" w:firstRowLastColumn="0" w:lastRowFirstColumn="0" w:lastRowLastColumn="0"/>
          <w:trHeight w:val="320"/>
        </w:trPr>
        <w:tc>
          <w:tcPr>
            <w:cnfStyle w:val="001000000100" w:firstRow="0" w:lastRow="0" w:firstColumn="1" w:lastColumn="0" w:oddVBand="0" w:evenVBand="0" w:oddHBand="0" w:evenHBand="0" w:firstRowFirstColumn="1" w:firstRowLastColumn="0" w:lastRowFirstColumn="0" w:lastRowLastColumn="0"/>
            <w:tcW w:w="1627" w:type="dxa"/>
            <w:noWrap/>
            <w:hideMark/>
          </w:tcPr>
          <w:p w14:paraId="52CA00E2" w14:textId="77777777" w:rsidR="00306349" w:rsidRDefault="00306349">
            <w:pPr>
              <w:rPr>
                <w:rFonts w:ascii="Aptos Narrow" w:hAnsi="Aptos Narrow"/>
                <w:color w:val="000000"/>
              </w:rPr>
            </w:pPr>
            <w:r>
              <w:rPr>
                <w:rFonts w:ascii="Aptos Narrow" w:hAnsi="Aptos Narrow"/>
                <w:color w:val="000000"/>
              </w:rPr>
              <w:t>Trait</w:t>
            </w:r>
          </w:p>
        </w:tc>
        <w:tc>
          <w:tcPr>
            <w:tcW w:w="534" w:type="dxa"/>
            <w:noWrap/>
            <w:hideMark/>
          </w:tcPr>
          <w:p w14:paraId="2A90B791" w14:textId="77777777" w:rsidR="00306349" w:rsidRDefault="00306349">
            <w:pPr>
              <w:cnfStyle w:val="100000000000" w:firstRow="1"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n</w:t>
            </w:r>
          </w:p>
        </w:tc>
        <w:tc>
          <w:tcPr>
            <w:tcW w:w="645" w:type="dxa"/>
            <w:noWrap/>
            <w:hideMark/>
          </w:tcPr>
          <w:p w14:paraId="0CDF0ADF" w14:textId="77777777" w:rsidR="00306349" w:rsidRDefault="00306349">
            <w:pPr>
              <w:cnfStyle w:val="100000000000" w:firstRow="1"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eta2</w:t>
            </w:r>
          </w:p>
        </w:tc>
        <w:tc>
          <w:tcPr>
            <w:tcW w:w="989" w:type="dxa"/>
            <w:noWrap/>
            <w:hideMark/>
          </w:tcPr>
          <w:p w14:paraId="63B0D4A4" w14:textId="77777777" w:rsidR="00306349" w:rsidRDefault="00306349">
            <w:pPr>
              <w:cnfStyle w:val="100000000000" w:firstRow="1"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omega2</w:t>
            </w:r>
          </w:p>
        </w:tc>
        <w:tc>
          <w:tcPr>
            <w:tcW w:w="977" w:type="dxa"/>
            <w:noWrap/>
            <w:hideMark/>
          </w:tcPr>
          <w:p w14:paraId="11DA8A4C" w14:textId="6266CD8E" w:rsidR="00306349" w:rsidRDefault="00306349">
            <w:pPr>
              <w:cnfStyle w:val="100000000000" w:firstRow="1"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Among site p-value</w:t>
            </w:r>
          </w:p>
        </w:tc>
        <w:tc>
          <w:tcPr>
            <w:tcW w:w="810" w:type="dxa"/>
            <w:noWrap/>
            <w:hideMark/>
          </w:tcPr>
          <w:p w14:paraId="07F83C9C" w14:textId="77777777" w:rsidR="00306349" w:rsidRDefault="00306349">
            <w:pPr>
              <w:cnfStyle w:val="100000000000" w:firstRow="1"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CV</w:t>
            </w:r>
          </w:p>
        </w:tc>
        <w:tc>
          <w:tcPr>
            <w:tcW w:w="1798" w:type="dxa"/>
            <w:noWrap/>
            <w:hideMark/>
          </w:tcPr>
          <w:p w14:paraId="5939EC96" w14:textId="4307FBBC" w:rsidR="00306349" w:rsidRDefault="00306349">
            <w:pPr>
              <w:cnfStyle w:val="100000000000" w:firstRow="1"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Best environmental predictor</w:t>
            </w:r>
          </w:p>
        </w:tc>
        <w:tc>
          <w:tcPr>
            <w:tcW w:w="1089" w:type="dxa"/>
            <w:noWrap/>
            <w:hideMark/>
          </w:tcPr>
          <w:p w14:paraId="1E360E03" w14:textId="6FB2206F" w:rsidR="00306349" w:rsidRDefault="00306349">
            <w:pPr>
              <w:cnfStyle w:val="100000000000" w:firstRow="1"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Env predictor p</w:t>
            </w:r>
          </w:p>
        </w:tc>
        <w:tc>
          <w:tcPr>
            <w:tcW w:w="981" w:type="dxa"/>
            <w:noWrap/>
            <w:hideMark/>
          </w:tcPr>
          <w:p w14:paraId="1AC44290" w14:textId="0F43E090" w:rsidR="00306349" w:rsidRDefault="00306349">
            <w:pPr>
              <w:cnfStyle w:val="100000000000" w:firstRow="1"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Env variance explained</w:t>
            </w:r>
          </w:p>
        </w:tc>
      </w:tr>
      <w:tr w:rsidR="00306349" w14:paraId="735FD964" w14:textId="77777777" w:rsidTr="0030634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27" w:type="dxa"/>
            <w:noWrap/>
            <w:hideMark/>
          </w:tcPr>
          <w:p w14:paraId="35CF3EFA" w14:textId="77777777" w:rsidR="00306349" w:rsidRPr="00306349" w:rsidRDefault="00306349">
            <w:pPr>
              <w:rPr>
                <w:rFonts w:asciiTheme="minorHAnsi" w:hAnsiTheme="minorHAnsi" w:cstheme="minorHAnsi"/>
                <w:color w:val="000000"/>
              </w:rPr>
            </w:pPr>
            <w:r w:rsidRPr="00306349">
              <w:rPr>
                <w:rFonts w:asciiTheme="minorHAnsi" w:hAnsiTheme="minorHAnsi" w:cstheme="minorHAnsi"/>
                <w:color w:val="000000"/>
              </w:rPr>
              <w:t>PD</w:t>
            </w:r>
          </w:p>
        </w:tc>
        <w:tc>
          <w:tcPr>
            <w:tcW w:w="534" w:type="dxa"/>
            <w:noWrap/>
            <w:hideMark/>
          </w:tcPr>
          <w:p w14:paraId="6AAFC2BA" w14:textId="77777777" w:rsidR="00306349" w:rsidRDefault="00306349">
            <w:pPr>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83</w:t>
            </w:r>
          </w:p>
        </w:tc>
        <w:tc>
          <w:tcPr>
            <w:tcW w:w="645" w:type="dxa"/>
            <w:noWrap/>
            <w:hideMark/>
          </w:tcPr>
          <w:p w14:paraId="73CE4577" w14:textId="77777777" w:rsidR="00306349" w:rsidRDefault="00306349">
            <w:pPr>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0.76</w:t>
            </w:r>
          </w:p>
        </w:tc>
        <w:tc>
          <w:tcPr>
            <w:tcW w:w="989" w:type="dxa"/>
            <w:noWrap/>
            <w:hideMark/>
          </w:tcPr>
          <w:p w14:paraId="4B4BD5A6" w14:textId="77777777" w:rsidR="00306349" w:rsidRDefault="00306349">
            <w:pPr>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0.71</w:t>
            </w:r>
          </w:p>
        </w:tc>
        <w:tc>
          <w:tcPr>
            <w:tcW w:w="977" w:type="dxa"/>
            <w:noWrap/>
            <w:hideMark/>
          </w:tcPr>
          <w:p w14:paraId="37501F0A" w14:textId="77777777" w:rsidR="00306349" w:rsidRDefault="00306349">
            <w:pPr>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w:t>
            </w:r>
          </w:p>
        </w:tc>
        <w:tc>
          <w:tcPr>
            <w:tcW w:w="810" w:type="dxa"/>
            <w:noWrap/>
            <w:hideMark/>
          </w:tcPr>
          <w:p w14:paraId="17C3A564" w14:textId="77777777" w:rsidR="00306349" w:rsidRDefault="00306349">
            <w:pPr>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0.46</w:t>
            </w:r>
          </w:p>
        </w:tc>
        <w:tc>
          <w:tcPr>
            <w:tcW w:w="1798" w:type="dxa"/>
            <w:noWrap/>
            <w:hideMark/>
          </w:tcPr>
          <w:p w14:paraId="47ACB03D" w14:textId="77777777" w:rsidR="00306349" w:rsidRDefault="00306349">
            <w:pP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30yr AET</w:t>
            </w:r>
          </w:p>
        </w:tc>
        <w:tc>
          <w:tcPr>
            <w:tcW w:w="1089" w:type="dxa"/>
            <w:noWrap/>
            <w:hideMark/>
          </w:tcPr>
          <w:p w14:paraId="46F1F5DE" w14:textId="77777777" w:rsidR="00306349" w:rsidRDefault="00306349">
            <w:pPr>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0.108</w:t>
            </w:r>
          </w:p>
        </w:tc>
        <w:tc>
          <w:tcPr>
            <w:tcW w:w="981" w:type="dxa"/>
            <w:noWrap/>
            <w:hideMark/>
          </w:tcPr>
          <w:p w14:paraId="4B721A18" w14:textId="77777777" w:rsidR="00306349" w:rsidRDefault="00306349">
            <w:pPr>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0.132</w:t>
            </w:r>
          </w:p>
        </w:tc>
      </w:tr>
      <w:tr w:rsidR="00306349" w14:paraId="6A4DDE5F" w14:textId="77777777" w:rsidTr="00306349">
        <w:trPr>
          <w:trHeight w:val="320"/>
        </w:trPr>
        <w:tc>
          <w:tcPr>
            <w:cnfStyle w:val="001000000000" w:firstRow="0" w:lastRow="0" w:firstColumn="1" w:lastColumn="0" w:oddVBand="0" w:evenVBand="0" w:oddHBand="0" w:evenHBand="0" w:firstRowFirstColumn="0" w:firstRowLastColumn="0" w:lastRowFirstColumn="0" w:lastRowLastColumn="0"/>
            <w:tcW w:w="1627" w:type="dxa"/>
            <w:noWrap/>
            <w:hideMark/>
          </w:tcPr>
          <w:p w14:paraId="3F23C6E4" w14:textId="77777777" w:rsidR="00306349" w:rsidRPr="00306349" w:rsidRDefault="00306349">
            <w:pPr>
              <w:rPr>
                <w:rFonts w:asciiTheme="minorHAnsi" w:hAnsiTheme="minorHAnsi" w:cstheme="minorHAnsi"/>
                <w:color w:val="000000"/>
              </w:rPr>
            </w:pPr>
            <w:r w:rsidRPr="00306349">
              <w:rPr>
                <w:rFonts w:asciiTheme="minorHAnsi" w:hAnsiTheme="minorHAnsi" w:cstheme="minorHAnsi"/>
                <w:color w:val="000000"/>
              </w:rPr>
              <w:t>MD</w:t>
            </w:r>
          </w:p>
        </w:tc>
        <w:tc>
          <w:tcPr>
            <w:tcW w:w="534" w:type="dxa"/>
            <w:noWrap/>
            <w:hideMark/>
          </w:tcPr>
          <w:p w14:paraId="5A91F284" w14:textId="77777777" w:rsidR="00306349" w:rsidRDefault="00306349">
            <w:pPr>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86</w:t>
            </w:r>
          </w:p>
        </w:tc>
        <w:tc>
          <w:tcPr>
            <w:tcW w:w="645" w:type="dxa"/>
            <w:noWrap/>
            <w:hideMark/>
          </w:tcPr>
          <w:p w14:paraId="2C119C0E" w14:textId="77777777" w:rsidR="00306349" w:rsidRDefault="00306349">
            <w:pPr>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0.6</w:t>
            </w:r>
          </w:p>
        </w:tc>
        <w:tc>
          <w:tcPr>
            <w:tcW w:w="989" w:type="dxa"/>
            <w:noWrap/>
            <w:hideMark/>
          </w:tcPr>
          <w:p w14:paraId="3A9C805B" w14:textId="77777777" w:rsidR="00306349" w:rsidRDefault="00306349">
            <w:pPr>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0.52</w:t>
            </w:r>
          </w:p>
        </w:tc>
        <w:tc>
          <w:tcPr>
            <w:tcW w:w="977" w:type="dxa"/>
            <w:noWrap/>
            <w:hideMark/>
          </w:tcPr>
          <w:p w14:paraId="20F4F089" w14:textId="77777777" w:rsidR="00306349" w:rsidRDefault="00306349">
            <w:pPr>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w:t>
            </w:r>
          </w:p>
        </w:tc>
        <w:tc>
          <w:tcPr>
            <w:tcW w:w="810" w:type="dxa"/>
            <w:noWrap/>
            <w:hideMark/>
          </w:tcPr>
          <w:p w14:paraId="6FBC8A90" w14:textId="77777777" w:rsidR="00306349" w:rsidRDefault="00306349">
            <w:pPr>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0.23</w:t>
            </w:r>
          </w:p>
        </w:tc>
        <w:tc>
          <w:tcPr>
            <w:tcW w:w="1798" w:type="dxa"/>
            <w:noWrap/>
            <w:hideMark/>
          </w:tcPr>
          <w:p w14:paraId="2F1CAB80" w14:textId="77777777" w:rsidR="00306349" w:rsidRDefault="00306349">
            <w:pP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WY PPT 2018</w:t>
            </w:r>
          </w:p>
        </w:tc>
        <w:tc>
          <w:tcPr>
            <w:tcW w:w="1089" w:type="dxa"/>
            <w:noWrap/>
            <w:hideMark/>
          </w:tcPr>
          <w:p w14:paraId="79EC2AA2" w14:textId="77777777" w:rsidR="00306349" w:rsidRDefault="00306349">
            <w:pPr>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0.191</w:t>
            </w:r>
          </w:p>
        </w:tc>
        <w:tc>
          <w:tcPr>
            <w:tcW w:w="981" w:type="dxa"/>
            <w:noWrap/>
            <w:hideMark/>
          </w:tcPr>
          <w:p w14:paraId="742C8096" w14:textId="77777777" w:rsidR="00306349" w:rsidRDefault="00306349">
            <w:pPr>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0.074</w:t>
            </w:r>
          </w:p>
        </w:tc>
      </w:tr>
      <w:tr w:rsidR="00306349" w14:paraId="555073FF" w14:textId="77777777" w:rsidTr="0030634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27" w:type="dxa"/>
            <w:noWrap/>
            <w:hideMark/>
          </w:tcPr>
          <w:p w14:paraId="4858C14C" w14:textId="77777777" w:rsidR="00306349" w:rsidRPr="00306349" w:rsidRDefault="00306349">
            <w:pPr>
              <w:rPr>
                <w:rFonts w:asciiTheme="minorHAnsi" w:hAnsiTheme="minorHAnsi" w:cstheme="minorHAnsi"/>
                <w:color w:val="000000"/>
              </w:rPr>
            </w:pPr>
            <w:proofErr w:type="gramStart"/>
            <w:r w:rsidRPr="00306349">
              <w:rPr>
                <w:rFonts w:asciiTheme="minorHAnsi" w:hAnsiTheme="minorHAnsi" w:cstheme="minorHAnsi"/>
                <w:color w:val="000000"/>
              </w:rPr>
              <w:t>E.drop</w:t>
            </w:r>
            <w:proofErr w:type="gramEnd"/>
          </w:p>
        </w:tc>
        <w:tc>
          <w:tcPr>
            <w:tcW w:w="534" w:type="dxa"/>
            <w:noWrap/>
            <w:hideMark/>
          </w:tcPr>
          <w:p w14:paraId="0FFC51D6" w14:textId="77777777" w:rsidR="00306349" w:rsidRDefault="00306349">
            <w:pPr>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82</w:t>
            </w:r>
          </w:p>
        </w:tc>
        <w:tc>
          <w:tcPr>
            <w:tcW w:w="645" w:type="dxa"/>
            <w:noWrap/>
            <w:hideMark/>
          </w:tcPr>
          <w:p w14:paraId="5DDC2E52" w14:textId="77777777" w:rsidR="00306349" w:rsidRDefault="00306349">
            <w:pPr>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0.66</w:t>
            </w:r>
          </w:p>
        </w:tc>
        <w:tc>
          <w:tcPr>
            <w:tcW w:w="989" w:type="dxa"/>
            <w:noWrap/>
            <w:hideMark/>
          </w:tcPr>
          <w:p w14:paraId="62E9E6BD" w14:textId="77777777" w:rsidR="00306349" w:rsidRDefault="00306349">
            <w:pPr>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0.58</w:t>
            </w:r>
          </w:p>
        </w:tc>
        <w:tc>
          <w:tcPr>
            <w:tcW w:w="977" w:type="dxa"/>
            <w:noWrap/>
            <w:hideMark/>
          </w:tcPr>
          <w:p w14:paraId="4245D087" w14:textId="77777777" w:rsidR="00306349" w:rsidRDefault="00306349">
            <w:pPr>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w:t>
            </w:r>
          </w:p>
        </w:tc>
        <w:tc>
          <w:tcPr>
            <w:tcW w:w="810" w:type="dxa"/>
            <w:noWrap/>
            <w:hideMark/>
          </w:tcPr>
          <w:p w14:paraId="0B5DAC27" w14:textId="77777777" w:rsidR="00306349" w:rsidRDefault="00306349">
            <w:pPr>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0.59</w:t>
            </w:r>
          </w:p>
        </w:tc>
        <w:tc>
          <w:tcPr>
            <w:tcW w:w="1798" w:type="dxa"/>
            <w:noWrap/>
            <w:hideMark/>
          </w:tcPr>
          <w:p w14:paraId="23A2173B" w14:textId="77777777" w:rsidR="00306349" w:rsidRDefault="00306349">
            <w:pP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GS VPD 2018</w:t>
            </w:r>
          </w:p>
        </w:tc>
        <w:tc>
          <w:tcPr>
            <w:tcW w:w="1089" w:type="dxa"/>
            <w:noWrap/>
            <w:hideMark/>
          </w:tcPr>
          <w:p w14:paraId="1C61FBB7" w14:textId="77777777" w:rsidR="00306349" w:rsidRDefault="00306349">
            <w:pPr>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0.011</w:t>
            </w:r>
          </w:p>
        </w:tc>
        <w:tc>
          <w:tcPr>
            <w:tcW w:w="981" w:type="dxa"/>
            <w:noWrap/>
            <w:hideMark/>
          </w:tcPr>
          <w:p w14:paraId="760267AE" w14:textId="77777777" w:rsidR="00306349" w:rsidRDefault="00306349">
            <w:pPr>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0.245</w:t>
            </w:r>
          </w:p>
        </w:tc>
      </w:tr>
      <w:tr w:rsidR="00306349" w14:paraId="3FEC4C82" w14:textId="77777777" w:rsidTr="00306349">
        <w:trPr>
          <w:trHeight w:val="320"/>
        </w:trPr>
        <w:tc>
          <w:tcPr>
            <w:cnfStyle w:val="001000000000" w:firstRow="0" w:lastRow="0" w:firstColumn="1" w:lastColumn="0" w:oddVBand="0" w:evenVBand="0" w:oddHBand="0" w:evenHBand="0" w:firstRowFirstColumn="0" w:firstRowLastColumn="0" w:lastRowFirstColumn="0" w:lastRowLastColumn="0"/>
            <w:tcW w:w="1627" w:type="dxa"/>
            <w:noWrap/>
            <w:hideMark/>
          </w:tcPr>
          <w:p w14:paraId="0A7EEC29" w14:textId="6B97902B" w:rsidR="00306349" w:rsidRPr="00306349" w:rsidRDefault="00306349">
            <w:pPr>
              <w:rPr>
                <w:rFonts w:asciiTheme="minorHAnsi" w:hAnsiTheme="minorHAnsi" w:cstheme="minorHAnsi"/>
                <w:color w:val="000000"/>
              </w:rPr>
            </w:pPr>
            <w:r w:rsidRPr="00306349">
              <w:rPr>
                <w:rFonts w:asciiTheme="minorHAnsi" w:hAnsiTheme="minorHAnsi" w:cstheme="minorHAnsi"/>
                <w:color w:val="000000"/>
              </w:rPr>
              <w:t>A</w:t>
            </w:r>
            <w:r>
              <w:rPr>
                <w:rFonts w:asciiTheme="minorHAnsi" w:hAnsiTheme="minorHAnsi" w:cstheme="minorHAnsi"/>
                <w:color w:val="000000"/>
              </w:rPr>
              <w:t>l</w:t>
            </w:r>
            <w:r w:rsidRPr="00306349">
              <w:rPr>
                <w:rFonts w:asciiTheme="minorHAnsi" w:hAnsiTheme="minorHAnsi" w:cstheme="minorHAnsi"/>
                <w:color w:val="000000"/>
              </w:rPr>
              <w:t>_As</w:t>
            </w:r>
          </w:p>
        </w:tc>
        <w:tc>
          <w:tcPr>
            <w:tcW w:w="534" w:type="dxa"/>
            <w:noWrap/>
            <w:hideMark/>
          </w:tcPr>
          <w:p w14:paraId="4236914C" w14:textId="77777777" w:rsidR="00306349" w:rsidRDefault="00306349">
            <w:pPr>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60</w:t>
            </w:r>
          </w:p>
        </w:tc>
        <w:tc>
          <w:tcPr>
            <w:tcW w:w="645" w:type="dxa"/>
            <w:noWrap/>
            <w:hideMark/>
          </w:tcPr>
          <w:p w14:paraId="4270F77C" w14:textId="77777777" w:rsidR="00306349" w:rsidRDefault="00306349">
            <w:pPr>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0.45</w:t>
            </w:r>
          </w:p>
        </w:tc>
        <w:tc>
          <w:tcPr>
            <w:tcW w:w="989" w:type="dxa"/>
            <w:noWrap/>
            <w:hideMark/>
          </w:tcPr>
          <w:p w14:paraId="02D338F3" w14:textId="77777777" w:rsidR="00306349" w:rsidRDefault="00306349">
            <w:pPr>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0.32</w:t>
            </w:r>
          </w:p>
        </w:tc>
        <w:tc>
          <w:tcPr>
            <w:tcW w:w="977" w:type="dxa"/>
            <w:noWrap/>
            <w:hideMark/>
          </w:tcPr>
          <w:p w14:paraId="7C3C8124" w14:textId="77777777" w:rsidR="00306349" w:rsidRDefault="00306349">
            <w:pPr>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0.001</w:t>
            </w:r>
          </w:p>
        </w:tc>
        <w:tc>
          <w:tcPr>
            <w:tcW w:w="810" w:type="dxa"/>
            <w:noWrap/>
            <w:hideMark/>
          </w:tcPr>
          <w:p w14:paraId="38332B21" w14:textId="77777777" w:rsidR="00306349" w:rsidRDefault="00306349">
            <w:pPr>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0.29</w:t>
            </w:r>
          </w:p>
        </w:tc>
        <w:tc>
          <w:tcPr>
            <w:tcW w:w="1798" w:type="dxa"/>
            <w:noWrap/>
            <w:hideMark/>
          </w:tcPr>
          <w:p w14:paraId="1E0A74B8" w14:textId="182C6C63" w:rsidR="00306349" w:rsidRDefault="00306349">
            <w:pP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1m Soil H2O Storage</w:t>
            </w:r>
          </w:p>
        </w:tc>
        <w:tc>
          <w:tcPr>
            <w:tcW w:w="1089" w:type="dxa"/>
            <w:noWrap/>
            <w:hideMark/>
          </w:tcPr>
          <w:p w14:paraId="122C879F" w14:textId="77777777" w:rsidR="00306349" w:rsidRDefault="00306349">
            <w:pPr>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0.02</w:t>
            </w:r>
          </w:p>
        </w:tc>
        <w:tc>
          <w:tcPr>
            <w:tcW w:w="981" w:type="dxa"/>
            <w:noWrap/>
            <w:hideMark/>
          </w:tcPr>
          <w:p w14:paraId="515B8AE5" w14:textId="77777777" w:rsidR="00306349" w:rsidRDefault="00306349">
            <w:pPr>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0.187</w:t>
            </w:r>
          </w:p>
        </w:tc>
      </w:tr>
      <w:tr w:rsidR="00306349" w14:paraId="324C75F7" w14:textId="77777777" w:rsidTr="0030634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27" w:type="dxa"/>
            <w:noWrap/>
            <w:hideMark/>
          </w:tcPr>
          <w:p w14:paraId="673FDE7B" w14:textId="4DDC005D" w:rsidR="00306349" w:rsidRPr="00306349" w:rsidRDefault="00306349">
            <w:pPr>
              <w:rPr>
                <w:rFonts w:asciiTheme="minorHAnsi" w:hAnsiTheme="minorHAnsi" w:cstheme="minorHAnsi"/>
                <w:color w:val="000000"/>
              </w:rPr>
            </w:pPr>
            <w:r w:rsidRPr="00306349">
              <w:rPr>
                <w:rFonts w:asciiTheme="minorHAnsi" w:hAnsiTheme="minorHAnsi" w:cstheme="minorHAnsi"/>
                <w:color w:val="000000"/>
              </w:rPr>
              <w:t>ml_ms</w:t>
            </w:r>
          </w:p>
        </w:tc>
        <w:tc>
          <w:tcPr>
            <w:tcW w:w="534" w:type="dxa"/>
            <w:noWrap/>
            <w:hideMark/>
          </w:tcPr>
          <w:p w14:paraId="18470AEC" w14:textId="77777777" w:rsidR="00306349" w:rsidRDefault="00306349">
            <w:pPr>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60</w:t>
            </w:r>
          </w:p>
        </w:tc>
        <w:tc>
          <w:tcPr>
            <w:tcW w:w="645" w:type="dxa"/>
            <w:noWrap/>
            <w:hideMark/>
          </w:tcPr>
          <w:p w14:paraId="787ACB55" w14:textId="77777777" w:rsidR="00306349" w:rsidRDefault="00306349">
            <w:pPr>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0.33</w:t>
            </w:r>
          </w:p>
        </w:tc>
        <w:tc>
          <w:tcPr>
            <w:tcW w:w="989" w:type="dxa"/>
            <w:noWrap/>
            <w:hideMark/>
          </w:tcPr>
          <w:p w14:paraId="19D786A6" w14:textId="77777777" w:rsidR="00306349" w:rsidRDefault="00306349">
            <w:pPr>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0.17</w:t>
            </w:r>
          </w:p>
        </w:tc>
        <w:tc>
          <w:tcPr>
            <w:tcW w:w="977" w:type="dxa"/>
            <w:noWrap/>
            <w:hideMark/>
          </w:tcPr>
          <w:p w14:paraId="7C555110" w14:textId="77777777" w:rsidR="00306349" w:rsidRDefault="00306349">
            <w:pPr>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0.037</w:t>
            </w:r>
          </w:p>
        </w:tc>
        <w:tc>
          <w:tcPr>
            <w:tcW w:w="810" w:type="dxa"/>
            <w:noWrap/>
            <w:hideMark/>
          </w:tcPr>
          <w:p w14:paraId="7013CCF1" w14:textId="77777777" w:rsidR="00306349" w:rsidRDefault="00306349">
            <w:pPr>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0.44</w:t>
            </w:r>
          </w:p>
        </w:tc>
        <w:tc>
          <w:tcPr>
            <w:tcW w:w="1798" w:type="dxa"/>
            <w:noWrap/>
            <w:hideMark/>
          </w:tcPr>
          <w:p w14:paraId="42AA3C9A" w14:textId="77777777" w:rsidR="00306349" w:rsidRDefault="00306349">
            <w:pP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proofErr w:type="spellStart"/>
            <w:r>
              <w:rPr>
                <w:rFonts w:ascii="Aptos Narrow" w:hAnsi="Aptos Narrow"/>
                <w:color w:val="000000"/>
              </w:rPr>
              <w:t>Tmin</w:t>
            </w:r>
            <w:proofErr w:type="spellEnd"/>
            <w:r>
              <w:rPr>
                <w:rFonts w:ascii="Aptos Narrow" w:hAnsi="Aptos Narrow"/>
                <w:color w:val="000000"/>
              </w:rPr>
              <w:t xml:space="preserve"> 2018</w:t>
            </w:r>
          </w:p>
        </w:tc>
        <w:tc>
          <w:tcPr>
            <w:tcW w:w="1089" w:type="dxa"/>
            <w:noWrap/>
            <w:hideMark/>
          </w:tcPr>
          <w:p w14:paraId="17E3ADF3" w14:textId="77777777" w:rsidR="00306349" w:rsidRDefault="00306349">
            <w:pPr>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0.012</w:t>
            </w:r>
          </w:p>
        </w:tc>
        <w:tc>
          <w:tcPr>
            <w:tcW w:w="981" w:type="dxa"/>
            <w:noWrap/>
            <w:hideMark/>
          </w:tcPr>
          <w:p w14:paraId="1494FA21" w14:textId="77777777" w:rsidR="00306349" w:rsidRDefault="00306349">
            <w:pPr>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0.176</w:t>
            </w:r>
          </w:p>
        </w:tc>
      </w:tr>
      <w:tr w:rsidR="00306349" w14:paraId="030B59EA" w14:textId="77777777" w:rsidTr="00306349">
        <w:trPr>
          <w:trHeight w:val="320"/>
        </w:trPr>
        <w:tc>
          <w:tcPr>
            <w:cnfStyle w:val="001000000000" w:firstRow="0" w:lastRow="0" w:firstColumn="1" w:lastColumn="0" w:oddVBand="0" w:evenVBand="0" w:oddHBand="0" w:evenHBand="0" w:firstRowFirstColumn="0" w:firstRowLastColumn="0" w:lastRowFirstColumn="0" w:lastRowLastColumn="0"/>
            <w:tcW w:w="1627" w:type="dxa"/>
            <w:noWrap/>
            <w:hideMark/>
          </w:tcPr>
          <w:p w14:paraId="3A56647D" w14:textId="0B22B73B" w:rsidR="00306349" w:rsidRPr="00306349" w:rsidRDefault="00306349">
            <w:pPr>
              <w:rPr>
                <w:rFonts w:asciiTheme="minorHAnsi" w:hAnsiTheme="minorHAnsi" w:cstheme="minorHAnsi"/>
                <w:color w:val="000000"/>
              </w:rPr>
            </w:pPr>
            <w:r w:rsidRPr="00306349">
              <w:rPr>
                <w:rFonts w:asciiTheme="minorHAnsi" w:hAnsiTheme="minorHAnsi" w:cstheme="minorHAnsi"/>
                <w:color w:val="000000"/>
              </w:rPr>
              <w:t>leafsize</w:t>
            </w:r>
          </w:p>
        </w:tc>
        <w:tc>
          <w:tcPr>
            <w:tcW w:w="534" w:type="dxa"/>
            <w:noWrap/>
            <w:hideMark/>
          </w:tcPr>
          <w:p w14:paraId="1F59EE7F" w14:textId="77777777" w:rsidR="00306349" w:rsidRDefault="00306349">
            <w:pPr>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60</w:t>
            </w:r>
          </w:p>
        </w:tc>
        <w:tc>
          <w:tcPr>
            <w:tcW w:w="645" w:type="dxa"/>
            <w:noWrap/>
            <w:hideMark/>
          </w:tcPr>
          <w:p w14:paraId="581F44DE" w14:textId="77777777" w:rsidR="00306349" w:rsidRDefault="00306349">
            <w:pPr>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0.51</w:t>
            </w:r>
          </w:p>
        </w:tc>
        <w:tc>
          <w:tcPr>
            <w:tcW w:w="989" w:type="dxa"/>
            <w:noWrap/>
            <w:hideMark/>
          </w:tcPr>
          <w:p w14:paraId="42A1E478" w14:textId="77777777" w:rsidR="00306349" w:rsidRDefault="00306349">
            <w:pPr>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0.39</w:t>
            </w:r>
          </w:p>
        </w:tc>
        <w:tc>
          <w:tcPr>
            <w:tcW w:w="977" w:type="dxa"/>
            <w:noWrap/>
            <w:hideMark/>
          </w:tcPr>
          <w:p w14:paraId="57C6B80B" w14:textId="77777777" w:rsidR="00306349" w:rsidRDefault="00306349">
            <w:pPr>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w:t>
            </w:r>
          </w:p>
        </w:tc>
        <w:tc>
          <w:tcPr>
            <w:tcW w:w="810" w:type="dxa"/>
            <w:noWrap/>
            <w:hideMark/>
          </w:tcPr>
          <w:p w14:paraId="7D8F5FC6" w14:textId="77777777" w:rsidR="00306349" w:rsidRDefault="00306349">
            <w:pPr>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0.43</w:t>
            </w:r>
          </w:p>
        </w:tc>
        <w:tc>
          <w:tcPr>
            <w:tcW w:w="1798" w:type="dxa"/>
            <w:noWrap/>
            <w:hideMark/>
          </w:tcPr>
          <w:p w14:paraId="005A30B6" w14:textId="77777777" w:rsidR="00306349" w:rsidRDefault="00306349">
            <w:pP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30yr PPT</w:t>
            </w:r>
          </w:p>
        </w:tc>
        <w:tc>
          <w:tcPr>
            <w:tcW w:w="1089" w:type="dxa"/>
            <w:noWrap/>
            <w:hideMark/>
          </w:tcPr>
          <w:p w14:paraId="1F0B5A4F" w14:textId="77777777" w:rsidR="00306349" w:rsidRDefault="00306349">
            <w:pPr>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0.026</w:t>
            </w:r>
          </w:p>
        </w:tc>
        <w:tc>
          <w:tcPr>
            <w:tcW w:w="981" w:type="dxa"/>
            <w:noWrap/>
            <w:hideMark/>
          </w:tcPr>
          <w:p w14:paraId="11945847" w14:textId="77777777" w:rsidR="00306349" w:rsidRDefault="00306349">
            <w:pPr>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0.197</w:t>
            </w:r>
          </w:p>
        </w:tc>
      </w:tr>
      <w:tr w:rsidR="00306349" w14:paraId="7EC50B66" w14:textId="77777777" w:rsidTr="0030634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27" w:type="dxa"/>
            <w:noWrap/>
            <w:hideMark/>
          </w:tcPr>
          <w:p w14:paraId="6585095F" w14:textId="7DA0567B" w:rsidR="00306349" w:rsidRPr="00306349" w:rsidRDefault="00306349">
            <w:pPr>
              <w:rPr>
                <w:rFonts w:asciiTheme="minorHAnsi" w:hAnsiTheme="minorHAnsi" w:cstheme="minorHAnsi"/>
                <w:color w:val="000000"/>
              </w:rPr>
            </w:pPr>
            <w:r w:rsidRPr="00306349">
              <w:rPr>
                <w:rFonts w:asciiTheme="minorHAnsi" w:hAnsiTheme="minorHAnsi" w:cstheme="minorHAnsi"/>
                <w:color w:val="000000"/>
              </w:rPr>
              <w:t>LMA</w:t>
            </w:r>
          </w:p>
        </w:tc>
        <w:tc>
          <w:tcPr>
            <w:tcW w:w="534" w:type="dxa"/>
            <w:noWrap/>
            <w:hideMark/>
          </w:tcPr>
          <w:p w14:paraId="3BC57787" w14:textId="77777777" w:rsidR="00306349" w:rsidRDefault="00306349">
            <w:pPr>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60</w:t>
            </w:r>
          </w:p>
        </w:tc>
        <w:tc>
          <w:tcPr>
            <w:tcW w:w="645" w:type="dxa"/>
            <w:noWrap/>
            <w:hideMark/>
          </w:tcPr>
          <w:p w14:paraId="218743BF" w14:textId="77777777" w:rsidR="00306349" w:rsidRDefault="00306349">
            <w:pPr>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0.48</w:t>
            </w:r>
          </w:p>
        </w:tc>
        <w:tc>
          <w:tcPr>
            <w:tcW w:w="989" w:type="dxa"/>
            <w:noWrap/>
            <w:hideMark/>
          </w:tcPr>
          <w:p w14:paraId="5D3EB7B9" w14:textId="77777777" w:rsidR="00306349" w:rsidRDefault="00306349">
            <w:pPr>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0.35</w:t>
            </w:r>
          </w:p>
        </w:tc>
        <w:tc>
          <w:tcPr>
            <w:tcW w:w="977" w:type="dxa"/>
            <w:noWrap/>
            <w:hideMark/>
          </w:tcPr>
          <w:p w14:paraId="4A1B1D08" w14:textId="77777777" w:rsidR="00306349" w:rsidRDefault="00306349">
            <w:pPr>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w:t>
            </w:r>
          </w:p>
        </w:tc>
        <w:tc>
          <w:tcPr>
            <w:tcW w:w="810" w:type="dxa"/>
            <w:noWrap/>
            <w:hideMark/>
          </w:tcPr>
          <w:p w14:paraId="0D359A2B" w14:textId="77777777" w:rsidR="00306349" w:rsidRDefault="00306349">
            <w:pPr>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0.12</w:t>
            </w:r>
          </w:p>
        </w:tc>
        <w:tc>
          <w:tcPr>
            <w:tcW w:w="1798" w:type="dxa"/>
            <w:noWrap/>
            <w:hideMark/>
          </w:tcPr>
          <w:p w14:paraId="5C682A6D" w14:textId="77777777" w:rsidR="00306349" w:rsidRDefault="00306349">
            <w:pP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PAW</w:t>
            </w:r>
          </w:p>
        </w:tc>
        <w:tc>
          <w:tcPr>
            <w:tcW w:w="1089" w:type="dxa"/>
            <w:noWrap/>
            <w:hideMark/>
          </w:tcPr>
          <w:p w14:paraId="23308A64" w14:textId="77777777" w:rsidR="00306349" w:rsidRDefault="00306349">
            <w:pPr>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0.019</w:t>
            </w:r>
          </w:p>
        </w:tc>
        <w:tc>
          <w:tcPr>
            <w:tcW w:w="981" w:type="dxa"/>
            <w:noWrap/>
            <w:hideMark/>
          </w:tcPr>
          <w:p w14:paraId="1839DC4C" w14:textId="77777777" w:rsidR="00306349" w:rsidRDefault="00306349">
            <w:pPr>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0.201</w:t>
            </w:r>
          </w:p>
        </w:tc>
      </w:tr>
      <w:tr w:rsidR="00306349" w14:paraId="075C3E8C" w14:textId="77777777" w:rsidTr="00306349">
        <w:trPr>
          <w:trHeight w:val="320"/>
        </w:trPr>
        <w:tc>
          <w:tcPr>
            <w:cnfStyle w:val="001000000000" w:firstRow="0" w:lastRow="0" w:firstColumn="1" w:lastColumn="0" w:oddVBand="0" w:evenVBand="0" w:oddHBand="0" w:evenHBand="0" w:firstRowFirstColumn="0" w:firstRowLastColumn="0" w:lastRowFirstColumn="0" w:lastRowLastColumn="0"/>
            <w:tcW w:w="1627" w:type="dxa"/>
            <w:noWrap/>
            <w:hideMark/>
          </w:tcPr>
          <w:p w14:paraId="6853464F" w14:textId="233D317D" w:rsidR="00306349" w:rsidRPr="00306349" w:rsidRDefault="00306349">
            <w:pPr>
              <w:rPr>
                <w:rFonts w:asciiTheme="minorHAnsi" w:hAnsiTheme="minorHAnsi" w:cstheme="minorHAnsi"/>
                <w:color w:val="000000"/>
              </w:rPr>
            </w:pPr>
            <w:r w:rsidRPr="00306349">
              <w:rPr>
                <w:rFonts w:asciiTheme="minorHAnsi" w:hAnsiTheme="minorHAnsi" w:cstheme="minorHAnsi"/>
                <w:color w:val="000000"/>
              </w:rPr>
              <w:t>LDMC</w:t>
            </w:r>
          </w:p>
        </w:tc>
        <w:tc>
          <w:tcPr>
            <w:tcW w:w="534" w:type="dxa"/>
            <w:noWrap/>
            <w:hideMark/>
          </w:tcPr>
          <w:p w14:paraId="5DBD2116" w14:textId="77777777" w:rsidR="00306349" w:rsidRDefault="00306349">
            <w:pPr>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40</w:t>
            </w:r>
          </w:p>
        </w:tc>
        <w:tc>
          <w:tcPr>
            <w:tcW w:w="645" w:type="dxa"/>
            <w:noWrap/>
            <w:hideMark/>
          </w:tcPr>
          <w:p w14:paraId="3BAB2168" w14:textId="77777777" w:rsidR="00306349" w:rsidRDefault="00306349">
            <w:pPr>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0.66</w:t>
            </w:r>
          </w:p>
        </w:tc>
        <w:tc>
          <w:tcPr>
            <w:tcW w:w="989" w:type="dxa"/>
            <w:noWrap/>
            <w:hideMark/>
          </w:tcPr>
          <w:p w14:paraId="2F2D7982" w14:textId="77777777" w:rsidR="00306349" w:rsidRDefault="00306349">
            <w:pPr>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0.58</w:t>
            </w:r>
          </w:p>
        </w:tc>
        <w:tc>
          <w:tcPr>
            <w:tcW w:w="977" w:type="dxa"/>
            <w:noWrap/>
            <w:hideMark/>
          </w:tcPr>
          <w:p w14:paraId="7E9B4B30" w14:textId="77777777" w:rsidR="00306349" w:rsidRDefault="00306349">
            <w:pPr>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w:t>
            </w:r>
          </w:p>
        </w:tc>
        <w:tc>
          <w:tcPr>
            <w:tcW w:w="810" w:type="dxa"/>
            <w:noWrap/>
            <w:hideMark/>
          </w:tcPr>
          <w:p w14:paraId="26A05DE9" w14:textId="77777777" w:rsidR="00306349" w:rsidRDefault="00306349">
            <w:pPr>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0.07</w:t>
            </w:r>
          </w:p>
        </w:tc>
        <w:tc>
          <w:tcPr>
            <w:tcW w:w="1798" w:type="dxa"/>
            <w:noWrap/>
            <w:hideMark/>
          </w:tcPr>
          <w:p w14:paraId="713F75A7" w14:textId="77777777" w:rsidR="00306349" w:rsidRDefault="00306349">
            <w:pP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 xml:space="preserve">SP </w:t>
            </w:r>
            <w:proofErr w:type="spellStart"/>
            <w:r>
              <w:rPr>
                <w:rFonts w:ascii="Aptos Narrow" w:hAnsi="Aptos Narrow"/>
                <w:color w:val="000000"/>
              </w:rPr>
              <w:t>Tmax</w:t>
            </w:r>
            <w:proofErr w:type="spellEnd"/>
            <w:r>
              <w:rPr>
                <w:rFonts w:ascii="Aptos Narrow" w:hAnsi="Aptos Narrow"/>
                <w:color w:val="000000"/>
              </w:rPr>
              <w:t xml:space="preserve"> 2018</w:t>
            </w:r>
          </w:p>
        </w:tc>
        <w:tc>
          <w:tcPr>
            <w:tcW w:w="1089" w:type="dxa"/>
            <w:noWrap/>
            <w:hideMark/>
          </w:tcPr>
          <w:p w14:paraId="2A9188D9" w14:textId="77777777" w:rsidR="00306349" w:rsidRDefault="00306349">
            <w:pPr>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0.116</w:t>
            </w:r>
          </w:p>
        </w:tc>
        <w:tc>
          <w:tcPr>
            <w:tcW w:w="981" w:type="dxa"/>
            <w:noWrap/>
            <w:hideMark/>
          </w:tcPr>
          <w:p w14:paraId="2C3BA601" w14:textId="77777777" w:rsidR="00306349" w:rsidRDefault="00306349">
            <w:pPr>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0.212</w:t>
            </w:r>
          </w:p>
        </w:tc>
      </w:tr>
      <w:tr w:rsidR="00306349" w14:paraId="07F579C7" w14:textId="77777777" w:rsidTr="0030634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27" w:type="dxa"/>
            <w:noWrap/>
            <w:hideMark/>
          </w:tcPr>
          <w:p w14:paraId="78D82D97" w14:textId="54F7030F" w:rsidR="00306349" w:rsidRPr="00306349" w:rsidRDefault="00306349">
            <w:pPr>
              <w:rPr>
                <w:rFonts w:asciiTheme="minorHAnsi" w:hAnsiTheme="minorHAnsi" w:cstheme="minorHAnsi"/>
                <w:color w:val="000000"/>
              </w:rPr>
            </w:pPr>
            <w:r w:rsidRPr="00306349">
              <w:rPr>
                <w:rFonts w:asciiTheme="minorHAnsi" w:hAnsiTheme="minorHAnsi" w:cstheme="minorHAnsi"/>
                <w:color w:val="000000"/>
              </w:rPr>
              <w:t>Length</w:t>
            </w:r>
          </w:p>
        </w:tc>
        <w:tc>
          <w:tcPr>
            <w:tcW w:w="534" w:type="dxa"/>
            <w:noWrap/>
            <w:hideMark/>
          </w:tcPr>
          <w:p w14:paraId="1859E48E" w14:textId="77777777" w:rsidR="00306349" w:rsidRDefault="00306349">
            <w:pPr>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60</w:t>
            </w:r>
          </w:p>
        </w:tc>
        <w:tc>
          <w:tcPr>
            <w:tcW w:w="645" w:type="dxa"/>
            <w:noWrap/>
            <w:hideMark/>
          </w:tcPr>
          <w:p w14:paraId="4BA1E83D" w14:textId="77777777" w:rsidR="00306349" w:rsidRDefault="00306349">
            <w:pPr>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0.43</w:t>
            </w:r>
          </w:p>
        </w:tc>
        <w:tc>
          <w:tcPr>
            <w:tcW w:w="989" w:type="dxa"/>
            <w:noWrap/>
            <w:hideMark/>
          </w:tcPr>
          <w:p w14:paraId="1D573F09" w14:textId="77777777" w:rsidR="00306349" w:rsidRDefault="00306349">
            <w:pPr>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0.3</w:t>
            </w:r>
          </w:p>
        </w:tc>
        <w:tc>
          <w:tcPr>
            <w:tcW w:w="977" w:type="dxa"/>
            <w:noWrap/>
            <w:hideMark/>
          </w:tcPr>
          <w:p w14:paraId="3719EBB3" w14:textId="77777777" w:rsidR="00306349" w:rsidRDefault="00306349">
            <w:pPr>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0.002</w:t>
            </w:r>
          </w:p>
        </w:tc>
        <w:tc>
          <w:tcPr>
            <w:tcW w:w="810" w:type="dxa"/>
            <w:noWrap/>
            <w:hideMark/>
          </w:tcPr>
          <w:p w14:paraId="78740B0A" w14:textId="77777777" w:rsidR="00306349" w:rsidRDefault="00306349">
            <w:pPr>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0.35</w:t>
            </w:r>
          </w:p>
        </w:tc>
        <w:tc>
          <w:tcPr>
            <w:tcW w:w="1798" w:type="dxa"/>
            <w:noWrap/>
            <w:hideMark/>
          </w:tcPr>
          <w:p w14:paraId="16D876BF" w14:textId="77777777" w:rsidR="00306349" w:rsidRDefault="00306349">
            <w:pP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proofErr w:type="spellStart"/>
            <w:r>
              <w:rPr>
                <w:rFonts w:ascii="Aptos Narrow" w:hAnsi="Aptos Narrow"/>
                <w:color w:val="000000"/>
              </w:rPr>
              <w:t>Tmin</w:t>
            </w:r>
            <w:proofErr w:type="spellEnd"/>
            <w:r>
              <w:rPr>
                <w:rFonts w:ascii="Aptos Narrow" w:hAnsi="Aptos Narrow"/>
                <w:color w:val="000000"/>
              </w:rPr>
              <w:t xml:space="preserve"> 2018</w:t>
            </w:r>
          </w:p>
        </w:tc>
        <w:tc>
          <w:tcPr>
            <w:tcW w:w="1089" w:type="dxa"/>
            <w:noWrap/>
            <w:hideMark/>
          </w:tcPr>
          <w:p w14:paraId="09503776" w14:textId="77777777" w:rsidR="00306349" w:rsidRDefault="00306349">
            <w:pPr>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0.043</w:t>
            </w:r>
          </w:p>
        </w:tc>
        <w:tc>
          <w:tcPr>
            <w:tcW w:w="981" w:type="dxa"/>
            <w:noWrap/>
            <w:hideMark/>
          </w:tcPr>
          <w:p w14:paraId="656C5493" w14:textId="77777777" w:rsidR="00306349" w:rsidRDefault="00306349">
            <w:pPr>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0.145</w:t>
            </w:r>
          </w:p>
        </w:tc>
      </w:tr>
      <w:tr w:rsidR="00306349" w14:paraId="3E389BDF" w14:textId="77777777" w:rsidTr="00306349">
        <w:trPr>
          <w:trHeight w:val="320"/>
        </w:trPr>
        <w:tc>
          <w:tcPr>
            <w:cnfStyle w:val="001000000000" w:firstRow="0" w:lastRow="0" w:firstColumn="1" w:lastColumn="0" w:oddVBand="0" w:evenVBand="0" w:oddHBand="0" w:evenHBand="0" w:firstRowFirstColumn="0" w:firstRowLastColumn="0" w:lastRowFirstColumn="0" w:lastRowLastColumn="0"/>
            <w:tcW w:w="1627" w:type="dxa"/>
            <w:noWrap/>
            <w:hideMark/>
          </w:tcPr>
          <w:p w14:paraId="6F4D69C2" w14:textId="77777777" w:rsidR="00306349" w:rsidRPr="00306349" w:rsidRDefault="00306349">
            <w:pPr>
              <w:rPr>
                <w:rFonts w:asciiTheme="minorHAnsi" w:hAnsiTheme="minorHAnsi" w:cstheme="minorHAnsi"/>
                <w:color w:val="000000"/>
              </w:rPr>
            </w:pPr>
            <w:r w:rsidRPr="00306349">
              <w:rPr>
                <w:rFonts w:asciiTheme="minorHAnsi" w:hAnsiTheme="minorHAnsi" w:cstheme="minorHAnsi"/>
                <w:color w:val="000000"/>
              </w:rPr>
              <w:t>perc_maxBAI</w:t>
            </w:r>
          </w:p>
        </w:tc>
        <w:tc>
          <w:tcPr>
            <w:tcW w:w="534" w:type="dxa"/>
            <w:noWrap/>
            <w:hideMark/>
          </w:tcPr>
          <w:p w14:paraId="07DF2699" w14:textId="77777777" w:rsidR="00306349" w:rsidRDefault="00306349">
            <w:pPr>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59</w:t>
            </w:r>
          </w:p>
        </w:tc>
        <w:tc>
          <w:tcPr>
            <w:tcW w:w="645" w:type="dxa"/>
            <w:noWrap/>
            <w:hideMark/>
          </w:tcPr>
          <w:p w14:paraId="16D87D72" w14:textId="77777777" w:rsidR="00306349" w:rsidRDefault="00306349">
            <w:pPr>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0.35</w:t>
            </w:r>
          </w:p>
        </w:tc>
        <w:tc>
          <w:tcPr>
            <w:tcW w:w="989" w:type="dxa"/>
            <w:noWrap/>
            <w:hideMark/>
          </w:tcPr>
          <w:p w14:paraId="0A514B4B" w14:textId="77777777" w:rsidR="00306349" w:rsidRDefault="00306349">
            <w:pPr>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0.21</w:t>
            </w:r>
          </w:p>
        </w:tc>
        <w:tc>
          <w:tcPr>
            <w:tcW w:w="977" w:type="dxa"/>
            <w:noWrap/>
            <w:hideMark/>
          </w:tcPr>
          <w:p w14:paraId="6BC23DA8" w14:textId="77777777" w:rsidR="00306349" w:rsidRDefault="00306349">
            <w:pPr>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0.014</w:t>
            </w:r>
          </w:p>
        </w:tc>
        <w:tc>
          <w:tcPr>
            <w:tcW w:w="810" w:type="dxa"/>
            <w:noWrap/>
            <w:hideMark/>
          </w:tcPr>
          <w:p w14:paraId="15C445D4" w14:textId="77777777" w:rsidR="00306349" w:rsidRDefault="00306349">
            <w:pPr>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0.57</w:t>
            </w:r>
          </w:p>
        </w:tc>
        <w:tc>
          <w:tcPr>
            <w:tcW w:w="1798" w:type="dxa"/>
            <w:noWrap/>
            <w:hideMark/>
          </w:tcPr>
          <w:p w14:paraId="25B789CB" w14:textId="77777777" w:rsidR="00306349" w:rsidRDefault="00306349">
            <w:pP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 xml:space="preserve">30yr </w:t>
            </w:r>
            <w:proofErr w:type="spellStart"/>
            <w:r>
              <w:rPr>
                <w:rFonts w:ascii="Aptos Narrow" w:hAnsi="Aptos Narrow"/>
                <w:color w:val="000000"/>
              </w:rPr>
              <w:t>Tmin</w:t>
            </w:r>
            <w:proofErr w:type="spellEnd"/>
          </w:p>
        </w:tc>
        <w:tc>
          <w:tcPr>
            <w:tcW w:w="1089" w:type="dxa"/>
            <w:noWrap/>
            <w:hideMark/>
          </w:tcPr>
          <w:p w14:paraId="0D2DF7EE" w14:textId="77777777" w:rsidR="00306349" w:rsidRDefault="00306349">
            <w:pPr>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0.01</w:t>
            </w:r>
          </w:p>
        </w:tc>
        <w:tc>
          <w:tcPr>
            <w:tcW w:w="981" w:type="dxa"/>
            <w:noWrap/>
            <w:hideMark/>
          </w:tcPr>
          <w:p w14:paraId="378D2E5E" w14:textId="77777777" w:rsidR="00306349" w:rsidRDefault="00306349">
            <w:pPr>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0.186</w:t>
            </w:r>
          </w:p>
        </w:tc>
      </w:tr>
    </w:tbl>
    <w:p w14:paraId="4A719362" w14:textId="77777777" w:rsidR="00306349" w:rsidRDefault="00306349">
      <w:pPr>
        <w:rPr>
          <w:bCs/>
        </w:rPr>
      </w:pPr>
    </w:p>
    <w:p w14:paraId="062799B5" w14:textId="77777777" w:rsidR="00306349" w:rsidRPr="00306349" w:rsidRDefault="00306349">
      <w:pPr>
        <w:rPr>
          <w:bCs/>
        </w:rPr>
      </w:pPr>
    </w:p>
    <w:p w14:paraId="000000BB" w14:textId="7B244AE9" w:rsidR="00844F89" w:rsidRDefault="00000000">
      <w:r>
        <w:rPr>
          <w:b/>
        </w:rPr>
        <w:t>Table S2</w:t>
      </w:r>
      <w:r>
        <w:t>: Model results predicting leaf water potential from xylem water stable isotopes. p: p-value of isotope predictor in linear mixed effect model with site as random effect. R2m: marginal R</w:t>
      </w:r>
      <w:proofErr w:type="gramStart"/>
      <w:r>
        <w:rPr>
          <w:vertAlign w:val="superscript"/>
        </w:rPr>
        <w:t>2</w:t>
      </w:r>
      <w:r>
        <w:t xml:space="preserve">  (</w:t>
      </w:r>
      <w:proofErr w:type="gramEnd"/>
      <w:r>
        <w:t>considering fixed effects); R2c: conditional R</w:t>
      </w:r>
      <w:r>
        <w:rPr>
          <w:vertAlign w:val="superscript"/>
        </w:rPr>
        <w:t>2</w:t>
      </w:r>
      <w:r>
        <w:t xml:space="preserve"> (including both fixed and random effects) from linear mixed effects models. ‘</w:t>
      </w:r>
      <w:proofErr w:type="gramStart"/>
      <w:r>
        <w:t>btw</w:t>
      </w:r>
      <w:proofErr w:type="gramEnd"/>
      <w:r>
        <w:t xml:space="preserve"> site R2’: the amount of among-site variation in water potential explained by isotopic predictor based on linear model of site-averaged data.</w:t>
      </w:r>
    </w:p>
    <w:tbl>
      <w:tblPr>
        <w:tblStyle w:val="a2"/>
        <w:tblW w:w="764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1075"/>
        <w:gridCol w:w="767"/>
        <w:gridCol w:w="767"/>
        <w:gridCol w:w="767"/>
        <w:gridCol w:w="942"/>
        <w:gridCol w:w="918"/>
        <w:gridCol w:w="767"/>
        <w:gridCol w:w="767"/>
        <w:gridCol w:w="875"/>
      </w:tblGrid>
      <w:tr w:rsidR="00844F89" w14:paraId="2C19EF75" w14:textId="77777777" w:rsidTr="00844F89">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075" w:type="dxa"/>
            <w:tcBorders>
              <w:right w:val="single" w:sz="8" w:space="0" w:color="000000"/>
            </w:tcBorders>
          </w:tcPr>
          <w:p w14:paraId="000000BC" w14:textId="77777777" w:rsidR="00844F89" w:rsidRDefault="00844F89"/>
        </w:tc>
        <w:tc>
          <w:tcPr>
            <w:tcW w:w="3243" w:type="dxa"/>
            <w:gridSpan w:val="4"/>
            <w:tcBorders>
              <w:left w:val="single" w:sz="8" w:space="0" w:color="000000"/>
              <w:right w:val="single" w:sz="8" w:space="0" w:color="000000"/>
            </w:tcBorders>
          </w:tcPr>
          <w:p w14:paraId="000000BD" w14:textId="77777777" w:rsidR="00844F89" w:rsidRDefault="00000000">
            <w:pPr>
              <w:cnfStyle w:val="100000000000" w:firstRow="1" w:lastRow="0" w:firstColumn="0" w:lastColumn="0" w:oddVBand="0" w:evenVBand="0" w:oddHBand="0" w:evenHBand="0" w:firstRowFirstColumn="0" w:firstRowLastColumn="0" w:lastRowFirstColumn="0" w:lastRowLastColumn="0"/>
            </w:pPr>
            <w:proofErr w:type="spellStart"/>
            <w:r>
              <w:t>δD</w:t>
            </w:r>
            <w:proofErr w:type="spellEnd"/>
          </w:p>
        </w:tc>
        <w:tc>
          <w:tcPr>
            <w:tcW w:w="3327" w:type="dxa"/>
            <w:gridSpan w:val="4"/>
            <w:tcBorders>
              <w:left w:val="single" w:sz="8" w:space="0" w:color="000000"/>
              <w:right w:val="single" w:sz="8" w:space="0" w:color="000000"/>
            </w:tcBorders>
          </w:tcPr>
          <w:p w14:paraId="000000C1" w14:textId="77777777" w:rsidR="00844F89" w:rsidRDefault="00000000">
            <w:pPr>
              <w:cnfStyle w:val="100000000000" w:firstRow="1" w:lastRow="0" w:firstColumn="0" w:lastColumn="0" w:oddVBand="0" w:evenVBand="0" w:oddHBand="0" w:evenHBand="0" w:firstRowFirstColumn="0" w:firstRowLastColumn="0" w:lastRowFirstColumn="0" w:lastRowLastColumn="0"/>
            </w:pPr>
            <w:r>
              <w:t>δ</w:t>
            </w:r>
            <w:r>
              <w:rPr>
                <w:vertAlign w:val="superscript"/>
              </w:rPr>
              <w:t>18</w:t>
            </w:r>
            <w:r>
              <w:t>O</w:t>
            </w:r>
          </w:p>
          <w:p w14:paraId="000000C2" w14:textId="77777777" w:rsidR="00844F89" w:rsidRDefault="00844F89">
            <w:pPr>
              <w:cnfStyle w:val="100000000000" w:firstRow="1" w:lastRow="0" w:firstColumn="0" w:lastColumn="0" w:oddVBand="0" w:evenVBand="0" w:oddHBand="0" w:evenHBand="0" w:firstRowFirstColumn="0" w:firstRowLastColumn="0" w:lastRowFirstColumn="0" w:lastRowLastColumn="0"/>
              <w:rPr>
                <w:sz w:val="20"/>
                <w:szCs w:val="20"/>
              </w:rPr>
            </w:pPr>
          </w:p>
        </w:tc>
      </w:tr>
      <w:tr w:rsidR="00844F89" w14:paraId="7A04180B" w14:textId="77777777" w:rsidTr="00844F8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075" w:type="dxa"/>
            <w:tcBorders>
              <w:bottom w:val="single" w:sz="8" w:space="0" w:color="000000"/>
              <w:right w:val="single" w:sz="8" w:space="0" w:color="000000"/>
            </w:tcBorders>
          </w:tcPr>
          <w:p w14:paraId="000000C6" w14:textId="77777777" w:rsidR="00844F89" w:rsidRDefault="00000000">
            <w:pPr>
              <w:rPr>
                <w:rFonts w:ascii="Aptos Narrow" w:eastAsia="Aptos Narrow" w:hAnsi="Aptos Narrow" w:cs="Aptos Narrow"/>
                <w:color w:val="000000"/>
              </w:rPr>
            </w:pPr>
            <w:r>
              <w:rPr>
                <w:rFonts w:ascii="Aptos Narrow" w:eastAsia="Aptos Narrow" w:hAnsi="Aptos Narrow" w:cs="Aptos Narrow"/>
                <w:color w:val="000000"/>
              </w:rPr>
              <w:t>All data</w:t>
            </w:r>
          </w:p>
        </w:tc>
        <w:tc>
          <w:tcPr>
            <w:tcW w:w="767" w:type="dxa"/>
            <w:tcBorders>
              <w:left w:val="single" w:sz="8" w:space="0" w:color="000000"/>
              <w:bottom w:val="single" w:sz="8" w:space="0" w:color="000000"/>
            </w:tcBorders>
          </w:tcPr>
          <w:p w14:paraId="000000C7" w14:textId="77777777" w:rsidR="00844F89" w:rsidRDefault="00000000">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color w:val="000000"/>
              </w:rPr>
              <w:t>p</w:t>
            </w:r>
          </w:p>
        </w:tc>
        <w:tc>
          <w:tcPr>
            <w:tcW w:w="767" w:type="dxa"/>
            <w:tcBorders>
              <w:bottom w:val="single" w:sz="8" w:space="0" w:color="000000"/>
            </w:tcBorders>
          </w:tcPr>
          <w:p w14:paraId="000000C8" w14:textId="77777777" w:rsidR="00844F89" w:rsidRDefault="00000000">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color w:val="000000"/>
              </w:rPr>
              <w:t>R2m</w:t>
            </w:r>
          </w:p>
        </w:tc>
        <w:tc>
          <w:tcPr>
            <w:tcW w:w="767" w:type="dxa"/>
            <w:tcBorders>
              <w:bottom w:val="single" w:sz="8" w:space="0" w:color="000000"/>
            </w:tcBorders>
          </w:tcPr>
          <w:p w14:paraId="000000C9" w14:textId="77777777" w:rsidR="00844F89" w:rsidRDefault="00000000">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color w:val="000000"/>
              </w:rPr>
              <w:t>R2c</w:t>
            </w:r>
          </w:p>
        </w:tc>
        <w:tc>
          <w:tcPr>
            <w:tcW w:w="942" w:type="dxa"/>
            <w:tcBorders>
              <w:bottom w:val="single" w:sz="8" w:space="0" w:color="000000"/>
              <w:right w:val="single" w:sz="8" w:space="0" w:color="000000"/>
            </w:tcBorders>
          </w:tcPr>
          <w:p w14:paraId="000000CA" w14:textId="77777777" w:rsidR="00844F89" w:rsidRDefault="00000000">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color w:val="000000"/>
              </w:rPr>
              <w:t>btw site R2</w:t>
            </w:r>
          </w:p>
        </w:tc>
        <w:tc>
          <w:tcPr>
            <w:tcW w:w="918" w:type="dxa"/>
            <w:tcBorders>
              <w:left w:val="single" w:sz="8" w:space="0" w:color="000000"/>
              <w:bottom w:val="single" w:sz="8" w:space="0" w:color="000000"/>
            </w:tcBorders>
          </w:tcPr>
          <w:p w14:paraId="000000CB" w14:textId="77777777" w:rsidR="00844F89" w:rsidRDefault="00000000">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color w:val="000000"/>
              </w:rPr>
              <w:t>p</w:t>
            </w:r>
          </w:p>
        </w:tc>
        <w:tc>
          <w:tcPr>
            <w:tcW w:w="767" w:type="dxa"/>
            <w:tcBorders>
              <w:bottom w:val="single" w:sz="8" w:space="0" w:color="000000"/>
            </w:tcBorders>
          </w:tcPr>
          <w:p w14:paraId="000000CC" w14:textId="77777777" w:rsidR="00844F89" w:rsidRDefault="00000000">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color w:val="000000"/>
              </w:rPr>
              <w:t>R2m</w:t>
            </w:r>
          </w:p>
        </w:tc>
        <w:tc>
          <w:tcPr>
            <w:tcW w:w="767" w:type="dxa"/>
            <w:tcBorders>
              <w:bottom w:val="single" w:sz="8" w:space="0" w:color="000000"/>
            </w:tcBorders>
          </w:tcPr>
          <w:p w14:paraId="000000CD" w14:textId="77777777" w:rsidR="00844F89" w:rsidRDefault="00000000">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color w:val="000000"/>
              </w:rPr>
              <w:t>R2c</w:t>
            </w:r>
          </w:p>
        </w:tc>
        <w:tc>
          <w:tcPr>
            <w:tcW w:w="875" w:type="dxa"/>
            <w:tcBorders>
              <w:bottom w:val="single" w:sz="8" w:space="0" w:color="000000"/>
              <w:right w:val="single" w:sz="8" w:space="0" w:color="000000"/>
            </w:tcBorders>
          </w:tcPr>
          <w:p w14:paraId="000000CE" w14:textId="77777777" w:rsidR="00844F89" w:rsidRDefault="00000000">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color w:val="000000"/>
              </w:rPr>
              <w:t>btw site R2</w:t>
            </w:r>
          </w:p>
        </w:tc>
      </w:tr>
      <w:tr w:rsidR="00844F89" w14:paraId="0A1B5536" w14:textId="77777777" w:rsidTr="00844F89">
        <w:trPr>
          <w:trHeight w:val="340"/>
        </w:trPr>
        <w:tc>
          <w:tcPr>
            <w:cnfStyle w:val="001000000000" w:firstRow="0" w:lastRow="0" w:firstColumn="1" w:lastColumn="0" w:oddVBand="0" w:evenVBand="0" w:oddHBand="0" w:evenHBand="0" w:firstRowFirstColumn="0" w:firstRowLastColumn="0" w:lastRowFirstColumn="0" w:lastRowLastColumn="0"/>
            <w:tcW w:w="1075" w:type="dxa"/>
            <w:tcBorders>
              <w:top w:val="single" w:sz="8" w:space="0" w:color="000000"/>
              <w:right w:val="single" w:sz="8" w:space="0" w:color="000000"/>
            </w:tcBorders>
          </w:tcPr>
          <w:p w14:paraId="000000CF" w14:textId="77777777" w:rsidR="00844F89" w:rsidRDefault="00000000">
            <w:pPr>
              <w:rPr>
                <w:rFonts w:ascii="Aptos Narrow" w:eastAsia="Aptos Narrow" w:hAnsi="Aptos Narrow" w:cs="Aptos Narrow"/>
                <w:color w:val="000000"/>
              </w:rPr>
            </w:pPr>
            <w:r>
              <w:t>Ψ</w:t>
            </w:r>
            <w:r>
              <w:rPr>
                <w:vertAlign w:val="subscript"/>
              </w:rPr>
              <w:t>PD</w:t>
            </w:r>
          </w:p>
        </w:tc>
        <w:tc>
          <w:tcPr>
            <w:tcW w:w="767" w:type="dxa"/>
            <w:tcBorders>
              <w:top w:val="single" w:sz="8" w:space="0" w:color="000000"/>
              <w:left w:val="single" w:sz="8" w:space="0" w:color="000000"/>
            </w:tcBorders>
          </w:tcPr>
          <w:p w14:paraId="000000D0" w14:textId="77777777" w:rsidR="00844F89" w:rsidRDefault="00000000">
            <w:pPr>
              <w:jc w:val="center"/>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b/>
                <w:color w:val="000000"/>
              </w:rPr>
            </w:pPr>
            <w:r>
              <w:rPr>
                <w:rFonts w:ascii="Aptos Narrow" w:eastAsia="Aptos Narrow" w:hAnsi="Aptos Narrow" w:cs="Aptos Narrow"/>
                <w:b/>
                <w:color w:val="000000"/>
              </w:rPr>
              <w:t>0.012</w:t>
            </w:r>
          </w:p>
        </w:tc>
        <w:tc>
          <w:tcPr>
            <w:tcW w:w="767" w:type="dxa"/>
            <w:tcBorders>
              <w:top w:val="single" w:sz="8" w:space="0" w:color="000000"/>
            </w:tcBorders>
          </w:tcPr>
          <w:p w14:paraId="000000D1" w14:textId="77777777" w:rsidR="00844F89" w:rsidRDefault="00000000">
            <w:pPr>
              <w:jc w:val="center"/>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b/>
                <w:color w:val="000000"/>
              </w:rPr>
            </w:pPr>
            <w:r>
              <w:rPr>
                <w:rFonts w:ascii="Aptos Narrow" w:eastAsia="Aptos Narrow" w:hAnsi="Aptos Narrow" w:cs="Aptos Narrow"/>
                <w:b/>
                <w:color w:val="000000"/>
              </w:rPr>
              <w:t>0.181</w:t>
            </w:r>
          </w:p>
        </w:tc>
        <w:tc>
          <w:tcPr>
            <w:tcW w:w="767" w:type="dxa"/>
            <w:tcBorders>
              <w:top w:val="single" w:sz="8" w:space="0" w:color="000000"/>
            </w:tcBorders>
          </w:tcPr>
          <w:p w14:paraId="000000D2" w14:textId="77777777" w:rsidR="00844F89" w:rsidRDefault="00000000">
            <w:pPr>
              <w:jc w:val="center"/>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b/>
                <w:color w:val="000000"/>
              </w:rPr>
            </w:pPr>
            <w:r>
              <w:rPr>
                <w:rFonts w:ascii="Aptos Narrow" w:eastAsia="Aptos Narrow" w:hAnsi="Aptos Narrow" w:cs="Aptos Narrow"/>
                <w:b/>
                <w:color w:val="000000"/>
              </w:rPr>
              <w:t>0.672</w:t>
            </w:r>
          </w:p>
        </w:tc>
        <w:tc>
          <w:tcPr>
            <w:tcW w:w="942" w:type="dxa"/>
            <w:tcBorders>
              <w:top w:val="single" w:sz="8" w:space="0" w:color="000000"/>
              <w:right w:val="single" w:sz="8" w:space="0" w:color="000000"/>
            </w:tcBorders>
          </w:tcPr>
          <w:p w14:paraId="000000D3" w14:textId="77777777" w:rsidR="00844F89" w:rsidRDefault="00000000">
            <w:pPr>
              <w:jc w:val="center"/>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b/>
                <w:color w:val="000000"/>
              </w:rPr>
            </w:pPr>
            <w:r>
              <w:rPr>
                <w:rFonts w:ascii="Aptos Narrow" w:eastAsia="Aptos Narrow" w:hAnsi="Aptos Narrow" w:cs="Aptos Narrow"/>
                <w:b/>
                <w:color w:val="000000"/>
              </w:rPr>
              <w:t>0.216</w:t>
            </w:r>
          </w:p>
        </w:tc>
        <w:tc>
          <w:tcPr>
            <w:tcW w:w="918" w:type="dxa"/>
            <w:tcBorders>
              <w:top w:val="single" w:sz="8" w:space="0" w:color="000000"/>
              <w:left w:val="single" w:sz="8" w:space="0" w:color="000000"/>
            </w:tcBorders>
          </w:tcPr>
          <w:p w14:paraId="000000D4" w14:textId="77777777" w:rsidR="00844F89" w:rsidRDefault="00000000">
            <w:pPr>
              <w:jc w:val="center"/>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b/>
                <w:color w:val="000000"/>
              </w:rPr>
            </w:pPr>
            <w:r>
              <w:rPr>
                <w:rFonts w:ascii="Aptos Narrow" w:eastAsia="Aptos Narrow" w:hAnsi="Aptos Narrow" w:cs="Aptos Narrow"/>
                <w:b/>
                <w:color w:val="000000"/>
              </w:rPr>
              <w:t>0.046</w:t>
            </w:r>
          </w:p>
        </w:tc>
        <w:tc>
          <w:tcPr>
            <w:tcW w:w="767" w:type="dxa"/>
            <w:tcBorders>
              <w:top w:val="single" w:sz="8" w:space="0" w:color="000000"/>
            </w:tcBorders>
          </w:tcPr>
          <w:p w14:paraId="000000D5" w14:textId="77777777" w:rsidR="00844F89" w:rsidRDefault="00000000">
            <w:pPr>
              <w:jc w:val="center"/>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b/>
                <w:color w:val="000000"/>
              </w:rPr>
            </w:pPr>
            <w:r>
              <w:rPr>
                <w:rFonts w:ascii="Aptos Narrow" w:eastAsia="Aptos Narrow" w:hAnsi="Aptos Narrow" w:cs="Aptos Narrow"/>
                <w:b/>
                <w:color w:val="000000"/>
              </w:rPr>
              <w:t>0.08</w:t>
            </w:r>
          </w:p>
        </w:tc>
        <w:tc>
          <w:tcPr>
            <w:tcW w:w="767" w:type="dxa"/>
            <w:tcBorders>
              <w:top w:val="single" w:sz="8" w:space="0" w:color="000000"/>
            </w:tcBorders>
          </w:tcPr>
          <w:p w14:paraId="000000D6" w14:textId="77777777" w:rsidR="00844F89" w:rsidRDefault="00000000">
            <w:pPr>
              <w:jc w:val="center"/>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b/>
                <w:color w:val="000000"/>
              </w:rPr>
            </w:pPr>
            <w:r>
              <w:rPr>
                <w:rFonts w:ascii="Aptos Narrow" w:eastAsia="Aptos Narrow" w:hAnsi="Aptos Narrow" w:cs="Aptos Narrow"/>
                <w:b/>
                <w:color w:val="000000"/>
              </w:rPr>
              <w:t>0.634</w:t>
            </w:r>
          </w:p>
        </w:tc>
        <w:tc>
          <w:tcPr>
            <w:tcW w:w="875" w:type="dxa"/>
            <w:tcBorders>
              <w:top w:val="single" w:sz="8" w:space="0" w:color="000000"/>
              <w:right w:val="single" w:sz="8" w:space="0" w:color="000000"/>
            </w:tcBorders>
          </w:tcPr>
          <w:p w14:paraId="000000D7" w14:textId="77777777" w:rsidR="00844F89" w:rsidRDefault="00000000">
            <w:pPr>
              <w:jc w:val="center"/>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b/>
                <w:color w:val="000000"/>
              </w:rPr>
            </w:pPr>
            <w:r>
              <w:rPr>
                <w:rFonts w:ascii="Aptos Narrow" w:eastAsia="Aptos Narrow" w:hAnsi="Aptos Narrow" w:cs="Aptos Narrow"/>
                <w:b/>
                <w:color w:val="000000"/>
              </w:rPr>
              <w:t>0.223</w:t>
            </w:r>
          </w:p>
        </w:tc>
      </w:tr>
      <w:tr w:rsidR="00844F89" w14:paraId="55A0ABCB" w14:textId="77777777" w:rsidTr="00844F8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075" w:type="dxa"/>
            <w:tcBorders>
              <w:right w:val="single" w:sz="8" w:space="0" w:color="000000"/>
            </w:tcBorders>
          </w:tcPr>
          <w:p w14:paraId="000000D8" w14:textId="77777777" w:rsidR="00844F89" w:rsidRDefault="00000000">
            <w:pPr>
              <w:rPr>
                <w:rFonts w:ascii="Aptos Narrow" w:eastAsia="Aptos Narrow" w:hAnsi="Aptos Narrow" w:cs="Aptos Narrow"/>
                <w:color w:val="000000"/>
              </w:rPr>
            </w:pPr>
            <w:r>
              <w:t>Ψ</w:t>
            </w:r>
            <w:r>
              <w:rPr>
                <w:vertAlign w:val="subscript"/>
              </w:rPr>
              <w:t>MD</w:t>
            </w:r>
          </w:p>
        </w:tc>
        <w:tc>
          <w:tcPr>
            <w:tcW w:w="767" w:type="dxa"/>
            <w:tcBorders>
              <w:left w:val="single" w:sz="8" w:space="0" w:color="000000"/>
            </w:tcBorders>
          </w:tcPr>
          <w:p w14:paraId="000000D9" w14:textId="77777777" w:rsidR="00844F89" w:rsidRDefault="00000000">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000000"/>
              </w:rPr>
            </w:pPr>
            <w:r>
              <w:rPr>
                <w:rFonts w:ascii="Aptos Narrow" w:eastAsia="Aptos Narrow" w:hAnsi="Aptos Narrow" w:cs="Aptos Narrow"/>
                <w:b/>
                <w:color w:val="000000"/>
              </w:rPr>
              <w:t>0.015</w:t>
            </w:r>
          </w:p>
        </w:tc>
        <w:tc>
          <w:tcPr>
            <w:tcW w:w="767" w:type="dxa"/>
          </w:tcPr>
          <w:p w14:paraId="000000DA" w14:textId="77777777" w:rsidR="00844F89" w:rsidRDefault="00000000">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000000"/>
              </w:rPr>
            </w:pPr>
            <w:r>
              <w:rPr>
                <w:rFonts w:ascii="Aptos Narrow" w:eastAsia="Aptos Narrow" w:hAnsi="Aptos Narrow" w:cs="Aptos Narrow"/>
                <w:b/>
                <w:color w:val="000000"/>
              </w:rPr>
              <w:t>0.154</w:t>
            </w:r>
          </w:p>
        </w:tc>
        <w:tc>
          <w:tcPr>
            <w:tcW w:w="767" w:type="dxa"/>
          </w:tcPr>
          <w:p w14:paraId="000000DB" w14:textId="77777777" w:rsidR="00844F89" w:rsidRDefault="00000000">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000000"/>
              </w:rPr>
            </w:pPr>
            <w:r>
              <w:rPr>
                <w:rFonts w:ascii="Aptos Narrow" w:eastAsia="Aptos Narrow" w:hAnsi="Aptos Narrow" w:cs="Aptos Narrow"/>
                <w:b/>
                <w:color w:val="000000"/>
              </w:rPr>
              <w:t>0.669</w:t>
            </w:r>
          </w:p>
        </w:tc>
        <w:tc>
          <w:tcPr>
            <w:tcW w:w="942" w:type="dxa"/>
            <w:tcBorders>
              <w:right w:val="single" w:sz="8" w:space="0" w:color="000000"/>
            </w:tcBorders>
          </w:tcPr>
          <w:p w14:paraId="000000DC" w14:textId="77777777" w:rsidR="00844F89" w:rsidRDefault="00000000">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000000"/>
              </w:rPr>
            </w:pPr>
            <w:r>
              <w:rPr>
                <w:rFonts w:ascii="Aptos Narrow" w:eastAsia="Aptos Narrow" w:hAnsi="Aptos Narrow" w:cs="Aptos Narrow"/>
                <w:b/>
                <w:color w:val="000000"/>
              </w:rPr>
              <w:t>0.012</w:t>
            </w:r>
          </w:p>
        </w:tc>
        <w:tc>
          <w:tcPr>
            <w:tcW w:w="918" w:type="dxa"/>
            <w:tcBorders>
              <w:left w:val="single" w:sz="8" w:space="0" w:color="000000"/>
            </w:tcBorders>
          </w:tcPr>
          <w:p w14:paraId="000000DD" w14:textId="77777777" w:rsidR="00844F89" w:rsidRDefault="00000000">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000000"/>
              </w:rPr>
            </w:pPr>
            <w:r>
              <w:rPr>
                <w:rFonts w:ascii="Aptos Narrow" w:eastAsia="Aptos Narrow" w:hAnsi="Aptos Narrow" w:cs="Aptos Narrow"/>
                <w:b/>
                <w:color w:val="000000"/>
              </w:rPr>
              <w:t>0.028</w:t>
            </w:r>
          </w:p>
        </w:tc>
        <w:tc>
          <w:tcPr>
            <w:tcW w:w="767" w:type="dxa"/>
          </w:tcPr>
          <w:p w14:paraId="000000DE" w14:textId="77777777" w:rsidR="00844F89" w:rsidRDefault="00000000">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000000"/>
              </w:rPr>
            </w:pPr>
            <w:r>
              <w:rPr>
                <w:rFonts w:ascii="Aptos Narrow" w:eastAsia="Aptos Narrow" w:hAnsi="Aptos Narrow" w:cs="Aptos Narrow"/>
                <w:b/>
                <w:color w:val="000000"/>
              </w:rPr>
              <w:t>0.093</w:t>
            </w:r>
          </w:p>
        </w:tc>
        <w:tc>
          <w:tcPr>
            <w:tcW w:w="767" w:type="dxa"/>
          </w:tcPr>
          <w:p w14:paraId="000000DF" w14:textId="77777777" w:rsidR="00844F89" w:rsidRDefault="00000000">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000000"/>
              </w:rPr>
            </w:pPr>
            <w:r>
              <w:rPr>
                <w:rFonts w:ascii="Aptos Narrow" w:eastAsia="Aptos Narrow" w:hAnsi="Aptos Narrow" w:cs="Aptos Narrow"/>
                <w:b/>
                <w:color w:val="000000"/>
              </w:rPr>
              <w:t>0.581</w:t>
            </w:r>
          </w:p>
        </w:tc>
        <w:tc>
          <w:tcPr>
            <w:tcW w:w="875" w:type="dxa"/>
            <w:tcBorders>
              <w:right w:val="single" w:sz="8" w:space="0" w:color="000000"/>
            </w:tcBorders>
          </w:tcPr>
          <w:p w14:paraId="000000E0" w14:textId="77777777" w:rsidR="00844F89" w:rsidRDefault="00000000">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000000"/>
              </w:rPr>
            </w:pPr>
            <w:r>
              <w:rPr>
                <w:rFonts w:ascii="Aptos Narrow" w:eastAsia="Aptos Narrow" w:hAnsi="Aptos Narrow" w:cs="Aptos Narrow"/>
                <w:b/>
                <w:color w:val="000000"/>
              </w:rPr>
              <w:t>0.033</w:t>
            </w:r>
          </w:p>
        </w:tc>
      </w:tr>
      <w:tr w:rsidR="00844F89" w14:paraId="0FEB66E9" w14:textId="77777777" w:rsidTr="00844F89">
        <w:trPr>
          <w:trHeight w:val="320"/>
        </w:trPr>
        <w:tc>
          <w:tcPr>
            <w:cnfStyle w:val="001000000000" w:firstRow="0" w:lastRow="0" w:firstColumn="1" w:lastColumn="0" w:oddVBand="0" w:evenVBand="0" w:oddHBand="0" w:evenHBand="0" w:firstRowFirstColumn="0" w:firstRowLastColumn="0" w:lastRowFirstColumn="0" w:lastRowLastColumn="0"/>
            <w:tcW w:w="1075" w:type="dxa"/>
            <w:tcBorders>
              <w:right w:val="single" w:sz="8" w:space="0" w:color="000000"/>
            </w:tcBorders>
          </w:tcPr>
          <w:p w14:paraId="000000E1" w14:textId="77777777" w:rsidR="00844F89" w:rsidRDefault="00000000">
            <w:pPr>
              <w:rPr>
                <w:rFonts w:ascii="Aptos Narrow" w:eastAsia="Aptos Narrow" w:hAnsi="Aptos Narrow" w:cs="Aptos Narrow"/>
                <w:color w:val="000000"/>
              </w:rPr>
            </w:pPr>
            <w:proofErr w:type="spellStart"/>
            <w:proofErr w:type="gramStart"/>
            <w:r>
              <w:rPr>
                <w:rFonts w:ascii="Aptos Narrow" w:eastAsia="Aptos Narrow" w:hAnsi="Aptos Narrow" w:cs="Aptos Narrow"/>
                <w:b w:val="0"/>
                <w:color w:val="000000"/>
              </w:rPr>
              <w:t>E.drop</w:t>
            </w:r>
            <w:proofErr w:type="spellEnd"/>
            <w:proofErr w:type="gramEnd"/>
          </w:p>
        </w:tc>
        <w:tc>
          <w:tcPr>
            <w:tcW w:w="767" w:type="dxa"/>
            <w:tcBorders>
              <w:left w:val="single" w:sz="8" w:space="0" w:color="000000"/>
            </w:tcBorders>
          </w:tcPr>
          <w:p w14:paraId="000000E2" w14:textId="77777777" w:rsidR="00844F89" w:rsidRDefault="00000000">
            <w:pPr>
              <w:jc w:val="center"/>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b/>
                <w:color w:val="000000"/>
              </w:rPr>
            </w:pPr>
            <w:r>
              <w:rPr>
                <w:rFonts w:ascii="Aptos Narrow" w:eastAsia="Aptos Narrow" w:hAnsi="Aptos Narrow" w:cs="Aptos Narrow"/>
                <w:b/>
                <w:color w:val="000000"/>
              </w:rPr>
              <w:t>0.006</w:t>
            </w:r>
          </w:p>
        </w:tc>
        <w:tc>
          <w:tcPr>
            <w:tcW w:w="767" w:type="dxa"/>
          </w:tcPr>
          <w:p w14:paraId="000000E3" w14:textId="77777777" w:rsidR="00844F89" w:rsidRDefault="00000000">
            <w:pPr>
              <w:jc w:val="center"/>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b/>
                <w:color w:val="000000"/>
              </w:rPr>
            </w:pPr>
            <w:r>
              <w:rPr>
                <w:rFonts w:ascii="Aptos Narrow" w:eastAsia="Aptos Narrow" w:hAnsi="Aptos Narrow" w:cs="Aptos Narrow"/>
                <w:b/>
                <w:color w:val="000000"/>
              </w:rPr>
              <w:t>0.23</w:t>
            </w:r>
          </w:p>
        </w:tc>
        <w:tc>
          <w:tcPr>
            <w:tcW w:w="767" w:type="dxa"/>
          </w:tcPr>
          <w:p w14:paraId="000000E4" w14:textId="77777777" w:rsidR="00844F89" w:rsidRDefault="00000000">
            <w:pPr>
              <w:jc w:val="center"/>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b/>
                <w:color w:val="000000"/>
              </w:rPr>
            </w:pPr>
            <w:r>
              <w:rPr>
                <w:rFonts w:ascii="Aptos Narrow" w:eastAsia="Aptos Narrow" w:hAnsi="Aptos Narrow" w:cs="Aptos Narrow"/>
                <w:b/>
                <w:color w:val="000000"/>
              </w:rPr>
              <w:t>0.389</w:t>
            </w:r>
          </w:p>
        </w:tc>
        <w:tc>
          <w:tcPr>
            <w:tcW w:w="942" w:type="dxa"/>
            <w:tcBorders>
              <w:right w:val="single" w:sz="8" w:space="0" w:color="000000"/>
            </w:tcBorders>
          </w:tcPr>
          <w:p w14:paraId="000000E5" w14:textId="77777777" w:rsidR="00844F89" w:rsidRDefault="00000000">
            <w:pPr>
              <w:jc w:val="center"/>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b/>
                <w:color w:val="000000"/>
              </w:rPr>
            </w:pPr>
            <w:r>
              <w:rPr>
                <w:rFonts w:ascii="Aptos Narrow" w:eastAsia="Aptos Narrow" w:hAnsi="Aptos Narrow" w:cs="Aptos Narrow"/>
                <w:b/>
                <w:color w:val="000000"/>
              </w:rPr>
              <w:t>0.575</w:t>
            </w:r>
          </w:p>
        </w:tc>
        <w:tc>
          <w:tcPr>
            <w:tcW w:w="918" w:type="dxa"/>
            <w:tcBorders>
              <w:left w:val="single" w:sz="8" w:space="0" w:color="000000"/>
            </w:tcBorders>
          </w:tcPr>
          <w:p w14:paraId="000000E6" w14:textId="77777777" w:rsidR="00844F89" w:rsidRDefault="00000000">
            <w:pPr>
              <w:jc w:val="center"/>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color w:val="000000"/>
              </w:rPr>
              <w:t>0.065</w:t>
            </w:r>
          </w:p>
        </w:tc>
        <w:tc>
          <w:tcPr>
            <w:tcW w:w="767" w:type="dxa"/>
          </w:tcPr>
          <w:p w14:paraId="000000E7" w14:textId="77777777" w:rsidR="00844F89" w:rsidRDefault="00000000">
            <w:pPr>
              <w:jc w:val="center"/>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color w:val="000000"/>
              </w:rPr>
              <w:t>0.086</w:t>
            </w:r>
          </w:p>
        </w:tc>
        <w:tc>
          <w:tcPr>
            <w:tcW w:w="767" w:type="dxa"/>
          </w:tcPr>
          <w:p w14:paraId="000000E8" w14:textId="77777777" w:rsidR="00844F89" w:rsidRDefault="00000000">
            <w:pPr>
              <w:jc w:val="center"/>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color w:val="000000"/>
              </w:rPr>
              <w:t>0.42</w:t>
            </w:r>
          </w:p>
        </w:tc>
        <w:tc>
          <w:tcPr>
            <w:tcW w:w="875" w:type="dxa"/>
            <w:tcBorders>
              <w:right w:val="single" w:sz="8" w:space="0" w:color="000000"/>
            </w:tcBorders>
          </w:tcPr>
          <w:p w14:paraId="000000E9" w14:textId="77777777" w:rsidR="00844F89" w:rsidRDefault="00000000">
            <w:pPr>
              <w:jc w:val="center"/>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color w:val="000000"/>
              </w:rPr>
              <w:t>0.419</w:t>
            </w:r>
          </w:p>
        </w:tc>
      </w:tr>
      <w:tr w:rsidR="00844F89" w14:paraId="54D7BC27" w14:textId="77777777" w:rsidTr="00844F8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075" w:type="dxa"/>
            <w:tcBorders>
              <w:right w:val="single" w:sz="8" w:space="0" w:color="000000"/>
            </w:tcBorders>
          </w:tcPr>
          <w:p w14:paraId="000000EA" w14:textId="77777777" w:rsidR="00844F89" w:rsidRDefault="00000000">
            <w:pPr>
              <w:rPr>
                <w:rFonts w:ascii="Aptos Narrow" w:eastAsia="Aptos Narrow" w:hAnsi="Aptos Narrow" w:cs="Aptos Narrow"/>
                <w:color w:val="000000"/>
              </w:rPr>
            </w:pPr>
            <w:r>
              <w:rPr>
                <w:rFonts w:ascii="Aptos Narrow" w:eastAsia="Aptos Narrow" w:hAnsi="Aptos Narrow" w:cs="Aptos Narrow"/>
                <w:color w:val="000000"/>
              </w:rPr>
              <w:t>no PWD outlier</w:t>
            </w:r>
          </w:p>
        </w:tc>
        <w:tc>
          <w:tcPr>
            <w:tcW w:w="767" w:type="dxa"/>
            <w:tcBorders>
              <w:left w:val="single" w:sz="8" w:space="0" w:color="000000"/>
            </w:tcBorders>
          </w:tcPr>
          <w:p w14:paraId="000000EB" w14:textId="77777777" w:rsidR="00844F89" w:rsidRDefault="00844F89">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color w:val="000000"/>
              </w:rPr>
            </w:pPr>
          </w:p>
        </w:tc>
        <w:tc>
          <w:tcPr>
            <w:tcW w:w="767" w:type="dxa"/>
          </w:tcPr>
          <w:p w14:paraId="000000EC" w14:textId="77777777" w:rsidR="00844F89" w:rsidRDefault="00844F89">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color w:val="000000"/>
              </w:rPr>
            </w:pPr>
          </w:p>
        </w:tc>
        <w:tc>
          <w:tcPr>
            <w:tcW w:w="767" w:type="dxa"/>
          </w:tcPr>
          <w:p w14:paraId="000000ED" w14:textId="77777777" w:rsidR="00844F89" w:rsidRDefault="00844F89">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color w:val="000000"/>
              </w:rPr>
            </w:pPr>
          </w:p>
        </w:tc>
        <w:tc>
          <w:tcPr>
            <w:tcW w:w="942" w:type="dxa"/>
            <w:tcBorders>
              <w:right w:val="single" w:sz="8" w:space="0" w:color="000000"/>
            </w:tcBorders>
          </w:tcPr>
          <w:p w14:paraId="000000EE" w14:textId="77777777" w:rsidR="00844F89" w:rsidRDefault="00844F89">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color w:val="000000"/>
              </w:rPr>
            </w:pPr>
          </w:p>
        </w:tc>
        <w:tc>
          <w:tcPr>
            <w:tcW w:w="918" w:type="dxa"/>
            <w:tcBorders>
              <w:left w:val="single" w:sz="8" w:space="0" w:color="000000"/>
            </w:tcBorders>
          </w:tcPr>
          <w:p w14:paraId="000000EF" w14:textId="77777777" w:rsidR="00844F89" w:rsidRDefault="00844F89">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color w:val="000000"/>
              </w:rPr>
            </w:pPr>
          </w:p>
        </w:tc>
        <w:tc>
          <w:tcPr>
            <w:tcW w:w="767" w:type="dxa"/>
          </w:tcPr>
          <w:p w14:paraId="000000F0" w14:textId="77777777" w:rsidR="00844F89" w:rsidRDefault="00844F89">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color w:val="000000"/>
              </w:rPr>
            </w:pPr>
          </w:p>
        </w:tc>
        <w:tc>
          <w:tcPr>
            <w:tcW w:w="767" w:type="dxa"/>
          </w:tcPr>
          <w:p w14:paraId="000000F1" w14:textId="77777777" w:rsidR="00844F89" w:rsidRDefault="00844F89">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color w:val="000000"/>
              </w:rPr>
            </w:pPr>
          </w:p>
        </w:tc>
        <w:tc>
          <w:tcPr>
            <w:tcW w:w="875" w:type="dxa"/>
            <w:tcBorders>
              <w:right w:val="single" w:sz="8" w:space="0" w:color="000000"/>
            </w:tcBorders>
          </w:tcPr>
          <w:p w14:paraId="000000F2" w14:textId="77777777" w:rsidR="00844F89" w:rsidRDefault="00844F89">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color w:val="000000"/>
              </w:rPr>
            </w:pPr>
          </w:p>
        </w:tc>
      </w:tr>
      <w:tr w:rsidR="00844F89" w14:paraId="735A1741" w14:textId="77777777" w:rsidTr="00844F89">
        <w:trPr>
          <w:trHeight w:val="320"/>
        </w:trPr>
        <w:tc>
          <w:tcPr>
            <w:cnfStyle w:val="001000000000" w:firstRow="0" w:lastRow="0" w:firstColumn="1" w:lastColumn="0" w:oddVBand="0" w:evenVBand="0" w:oddHBand="0" w:evenHBand="0" w:firstRowFirstColumn="0" w:firstRowLastColumn="0" w:lastRowFirstColumn="0" w:lastRowLastColumn="0"/>
            <w:tcW w:w="1075" w:type="dxa"/>
            <w:tcBorders>
              <w:right w:val="single" w:sz="8" w:space="0" w:color="000000"/>
            </w:tcBorders>
          </w:tcPr>
          <w:p w14:paraId="000000F3" w14:textId="77777777" w:rsidR="00844F89" w:rsidRDefault="00000000">
            <w:pPr>
              <w:rPr>
                <w:rFonts w:ascii="Aptos Narrow" w:eastAsia="Aptos Narrow" w:hAnsi="Aptos Narrow" w:cs="Aptos Narrow"/>
                <w:color w:val="000000"/>
                <w:vertAlign w:val="subscript"/>
              </w:rPr>
            </w:pPr>
            <w:r>
              <w:rPr>
                <w:b w:val="0"/>
              </w:rPr>
              <w:t>Ψ</w:t>
            </w:r>
            <w:r>
              <w:rPr>
                <w:b w:val="0"/>
                <w:vertAlign w:val="subscript"/>
              </w:rPr>
              <w:t>PD</w:t>
            </w:r>
          </w:p>
        </w:tc>
        <w:tc>
          <w:tcPr>
            <w:tcW w:w="767" w:type="dxa"/>
            <w:tcBorders>
              <w:left w:val="single" w:sz="8" w:space="0" w:color="000000"/>
            </w:tcBorders>
          </w:tcPr>
          <w:p w14:paraId="000000F4" w14:textId="77777777" w:rsidR="00844F89" w:rsidRDefault="00000000">
            <w:pPr>
              <w:jc w:val="center"/>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b/>
                <w:color w:val="000000"/>
              </w:rPr>
            </w:pPr>
            <w:r>
              <w:rPr>
                <w:rFonts w:ascii="Aptos Narrow" w:eastAsia="Aptos Narrow" w:hAnsi="Aptos Narrow" w:cs="Aptos Narrow"/>
                <w:b/>
                <w:color w:val="000000"/>
              </w:rPr>
              <w:t>0</w:t>
            </w:r>
          </w:p>
        </w:tc>
        <w:tc>
          <w:tcPr>
            <w:tcW w:w="767" w:type="dxa"/>
          </w:tcPr>
          <w:p w14:paraId="000000F5" w14:textId="77777777" w:rsidR="00844F89" w:rsidRDefault="00000000">
            <w:pPr>
              <w:jc w:val="center"/>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b/>
                <w:color w:val="000000"/>
              </w:rPr>
            </w:pPr>
            <w:r>
              <w:rPr>
                <w:rFonts w:ascii="Aptos Narrow" w:eastAsia="Aptos Narrow" w:hAnsi="Aptos Narrow" w:cs="Aptos Narrow"/>
                <w:b/>
                <w:color w:val="000000"/>
              </w:rPr>
              <w:t>0.605</w:t>
            </w:r>
          </w:p>
        </w:tc>
        <w:tc>
          <w:tcPr>
            <w:tcW w:w="767" w:type="dxa"/>
          </w:tcPr>
          <w:p w14:paraId="000000F6" w14:textId="77777777" w:rsidR="00844F89" w:rsidRDefault="00000000">
            <w:pPr>
              <w:jc w:val="center"/>
              <w:cnfStyle w:val="000000000000" w:firstRow="0" w:lastRow="0" w:firstColumn="0" w:lastColumn="0" w:oddVBand="0" w:evenVBand="0" w:oddHBand="0" w:evenHBand="0" w:firstRowFirstColumn="0" w:firstRowLastColumn="0" w:lastRowFirstColumn="0" w:lastRowLastColumn="0"/>
              <w:rPr>
                <w:b/>
                <w:sz w:val="20"/>
                <w:szCs w:val="20"/>
              </w:rPr>
            </w:pPr>
            <w:r>
              <w:rPr>
                <w:rFonts w:ascii="Aptos Narrow" w:eastAsia="Aptos Narrow" w:hAnsi="Aptos Narrow" w:cs="Aptos Narrow"/>
                <w:b/>
                <w:color w:val="000000"/>
              </w:rPr>
              <w:t>0.636</w:t>
            </w:r>
          </w:p>
        </w:tc>
        <w:tc>
          <w:tcPr>
            <w:tcW w:w="942" w:type="dxa"/>
            <w:tcBorders>
              <w:right w:val="single" w:sz="8" w:space="0" w:color="000000"/>
            </w:tcBorders>
          </w:tcPr>
          <w:p w14:paraId="000000F7" w14:textId="77777777" w:rsidR="00844F89" w:rsidRDefault="00000000">
            <w:pPr>
              <w:jc w:val="center"/>
              <w:cnfStyle w:val="000000000000" w:firstRow="0" w:lastRow="0" w:firstColumn="0" w:lastColumn="0" w:oddVBand="0" w:evenVBand="0" w:oddHBand="0" w:evenHBand="0" w:firstRowFirstColumn="0" w:firstRowLastColumn="0" w:lastRowFirstColumn="0" w:lastRowLastColumn="0"/>
              <w:rPr>
                <w:b/>
                <w:sz w:val="20"/>
                <w:szCs w:val="20"/>
              </w:rPr>
            </w:pPr>
            <w:r>
              <w:rPr>
                <w:rFonts w:ascii="Aptos Narrow" w:eastAsia="Aptos Narrow" w:hAnsi="Aptos Narrow" w:cs="Aptos Narrow"/>
                <w:b/>
                <w:color w:val="000000"/>
              </w:rPr>
              <w:t>0.829</w:t>
            </w:r>
          </w:p>
        </w:tc>
        <w:tc>
          <w:tcPr>
            <w:tcW w:w="918" w:type="dxa"/>
            <w:tcBorders>
              <w:left w:val="single" w:sz="8" w:space="0" w:color="000000"/>
            </w:tcBorders>
          </w:tcPr>
          <w:p w14:paraId="000000F8" w14:textId="77777777" w:rsidR="00844F89" w:rsidRDefault="00000000">
            <w:pPr>
              <w:jc w:val="center"/>
              <w:cnfStyle w:val="000000000000" w:firstRow="0" w:lastRow="0" w:firstColumn="0" w:lastColumn="0" w:oddVBand="0" w:evenVBand="0" w:oddHBand="0" w:evenHBand="0" w:firstRowFirstColumn="0" w:firstRowLastColumn="0" w:lastRowFirstColumn="0" w:lastRowLastColumn="0"/>
              <w:rPr>
                <w:b/>
                <w:sz w:val="20"/>
                <w:szCs w:val="20"/>
              </w:rPr>
            </w:pPr>
            <w:r>
              <w:rPr>
                <w:rFonts w:ascii="Aptos Narrow" w:eastAsia="Aptos Narrow" w:hAnsi="Aptos Narrow" w:cs="Aptos Narrow"/>
                <w:b/>
                <w:color w:val="000000"/>
              </w:rPr>
              <w:t>0.004</w:t>
            </w:r>
          </w:p>
        </w:tc>
        <w:tc>
          <w:tcPr>
            <w:tcW w:w="767" w:type="dxa"/>
          </w:tcPr>
          <w:p w14:paraId="000000F9" w14:textId="77777777" w:rsidR="00844F89" w:rsidRDefault="00000000">
            <w:pPr>
              <w:jc w:val="center"/>
              <w:cnfStyle w:val="000000000000" w:firstRow="0" w:lastRow="0" w:firstColumn="0" w:lastColumn="0" w:oddVBand="0" w:evenVBand="0" w:oddHBand="0" w:evenHBand="0" w:firstRowFirstColumn="0" w:firstRowLastColumn="0" w:lastRowFirstColumn="0" w:lastRowLastColumn="0"/>
              <w:rPr>
                <w:b/>
                <w:sz w:val="20"/>
                <w:szCs w:val="20"/>
              </w:rPr>
            </w:pPr>
            <w:r>
              <w:rPr>
                <w:rFonts w:ascii="Aptos Narrow" w:eastAsia="Aptos Narrow" w:hAnsi="Aptos Narrow" w:cs="Aptos Narrow"/>
                <w:b/>
                <w:color w:val="000000"/>
              </w:rPr>
              <w:t>0.21</w:t>
            </w:r>
          </w:p>
        </w:tc>
        <w:tc>
          <w:tcPr>
            <w:tcW w:w="767" w:type="dxa"/>
          </w:tcPr>
          <w:p w14:paraId="000000FA" w14:textId="77777777" w:rsidR="00844F89" w:rsidRDefault="00000000">
            <w:pPr>
              <w:jc w:val="center"/>
              <w:cnfStyle w:val="000000000000" w:firstRow="0" w:lastRow="0" w:firstColumn="0" w:lastColumn="0" w:oddVBand="0" w:evenVBand="0" w:oddHBand="0" w:evenHBand="0" w:firstRowFirstColumn="0" w:firstRowLastColumn="0" w:lastRowFirstColumn="0" w:lastRowLastColumn="0"/>
              <w:rPr>
                <w:b/>
                <w:sz w:val="20"/>
                <w:szCs w:val="20"/>
              </w:rPr>
            </w:pPr>
            <w:r>
              <w:rPr>
                <w:rFonts w:ascii="Aptos Narrow" w:eastAsia="Aptos Narrow" w:hAnsi="Aptos Narrow" w:cs="Aptos Narrow"/>
                <w:b/>
                <w:color w:val="000000"/>
              </w:rPr>
              <w:t>0.536</w:t>
            </w:r>
          </w:p>
        </w:tc>
        <w:tc>
          <w:tcPr>
            <w:tcW w:w="875" w:type="dxa"/>
            <w:tcBorders>
              <w:right w:val="single" w:sz="8" w:space="0" w:color="000000"/>
            </w:tcBorders>
          </w:tcPr>
          <w:p w14:paraId="000000FB" w14:textId="77777777" w:rsidR="00844F89" w:rsidRDefault="00000000">
            <w:pPr>
              <w:jc w:val="center"/>
              <w:cnfStyle w:val="000000000000" w:firstRow="0" w:lastRow="0" w:firstColumn="0" w:lastColumn="0" w:oddVBand="0" w:evenVBand="0" w:oddHBand="0" w:evenHBand="0" w:firstRowFirstColumn="0" w:firstRowLastColumn="0" w:lastRowFirstColumn="0" w:lastRowLastColumn="0"/>
              <w:rPr>
                <w:b/>
                <w:sz w:val="20"/>
                <w:szCs w:val="20"/>
              </w:rPr>
            </w:pPr>
            <w:r>
              <w:rPr>
                <w:rFonts w:ascii="Aptos Narrow" w:eastAsia="Aptos Narrow" w:hAnsi="Aptos Narrow" w:cs="Aptos Narrow"/>
                <w:b/>
                <w:color w:val="000000"/>
              </w:rPr>
              <w:t>0.573</w:t>
            </w:r>
          </w:p>
        </w:tc>
      </w:tr>
      <w:tr w:rsidR="00844F89" w14:paraId="623B18D0" w14:textId="77777777" w:rsidTr="00844F8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075" w:type="dxa"/>
            <w:tcBorders>
              <w:right w:val="single" w:sz="8" w:space="0" w:color="000000"/>
            </w:tcBorders>
          </w:tcPr>
          <w:p w14:paraId="000000FC" w14:textId="77777777" w:rsidR="00844F89" w:rsidRDefault="00000000">
            <w:pPr>
              <w:rPr>
                <w:rFonts w:ascii="Aptos Narrow" w:eastAsia="Aptos Narrow" w:hAnsi="Aptos Narrow" w:cs="Aptos Narrow"/>
                <w:color w:val="000000"/>
              </w:rPr>
            </w:pPr>
            <w:r>
              <w:t>Ψ</w:t>
            </w:r>
            <w:r>
              <w:rPr>
                <w:vertAlign w:val="subscript"/>
              </w:rPr>
              <w:t>MD</w:t>
            </w:r>
          </w:p>
        </w:tc>
        <w:tc>
          <w:tcPr>
            <w:tcW w:w="767" w:type="dxa"/>
            <w:tcBorders>
              <w:left w:val="single" w:sz="8" w:space="0" w:color="000000"/>
            </w:tcBorders>
          </w:tcPr>
          <w:p w14:paraId="000000FD" w14:textId="77777777" w:rsidR="00844F89" w:rsidRDefault="00000000">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000000"/>
              </w:rPr>
            </w:pPr>
            <w:r>
              <w:rPr>
                <w:rFonts w:ascii="Aptos Narrow" w:eastAsia="Aptos Narrow" w:hAnsi="Aptos Narrow" w:cs="Aptos Narrow"/>
                <w:b/>
                <w:color w:val="000000"/>
              </w:rPr>
              <w:t>0.001</w:t>
            </w:r>
          </w:p>
        </w:tc>
        <w:tc>
          <w:tcPr>
            <w:tcW w:w="767" w:type="dxa"/>
          </w:tcPr>
          <w:p w14:paraId="000000FE" w14:textId="77777777" w:rsidR="00844F89" w:rsidRDefault="00000000">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000000"/>
              </w:rPr>
            </w:pPr>
            <w:r>
              <w:rPr>
                <w:rFonts w:ascii="Aptos Narrow" w:eastAsia="Aptos Narrow" w:hAnsi="Aptos Narrow" w:cs="Aptos Narrow"/>
                <w:b/>
                <w:color w:val="000000"/>
              </w:rPr>
              <w:t>0.362</w:t>
            </w:r>
          </w:p>
        </w:tc>
        <w:tc>
          <w:tcPr>
            <w:tcW w:w="767" w:type="dxa"/>
          </w:tcPr>
          <w:p w14:paraId="000000FF" w14:textId="77777777" w:rsidR="00844F89" w:rsidRDefault="00000000">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000000"/>
              </w:rPr>
            </w:pPr>
            <w:r>
              <w:rPr>
                <w:rFonts w:ascii="Aptos Narrow" w:eastAsia="Aptos Narrow" w:hAnsi="Aptos Narrow" w:cs="Aptos Narrow"/>
                <w:b/>
                <w:color w:val="000000"/>
              </w:rPr>
              <w:t>0.469</w:t>
            </w:r>
          </w:p>
        </w:tc>
        <w:tc>
          <w:tcPr>
            <w:tcW w:w="942" w:type="dxa"/>
            <w:tcBorders>
              <w:right w:val="single" w:sz="8" w:space="0" w:color="000000"/>
            </w:tcBorders>
          </w:tcPr>
          <w:p w14:paraId="00000100" w14:textId="77777777" w:rsidR="00844F89" w:rsidRDefault="00000000">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000000"/>
              </w:rPr>
            </w:pPr>
            <w:r>
              <w:rPr>
                <w:rFonts w:ascii="Aptos Narrow" w:eastAsia="Aptos Narrow" w:hAnsi="Aptos Narrow" w:cs="Aptos Narrow"/>
                <w:b/>
                <w:color w:val="000000"/>
              </w:rPr>
              <w:t>0.498</w:t>
            </w:r>
          </w:p>
        </w:tc>
        <w:tc>
          <w:tcPr>
            <w:tcW w:w="918" w:type="dxa"/>
            <w:tcBorders>
              <w:left w:val="single" w:sz="8" w:space="0" w:color="000000"/>
            </w:tcBorders>
          </w:tcPr>
          <w:p w14:paraId="00000101" w14:textId="77777777" w:rsidR="00844F89" w:rsidRDefault="00000000">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000000"/>
              </w:rPr>
            </w:pPr>
            <w:r>
              <w:rPr>
                <w:rFonts w:ascii="Aptos Narrow" w:eastAsia="Aptos Narrow" w:hAnsi="Aptos Narrow" w:cs="Aptos Narrow"/>
                <w:b/>
                <w:color w:val="000000"/>
              </w:rPr>
              <w:t>0.001</w:t>
            </w:r>
          </w:p>
        </w:tc>
        <w:tc>
          <w:tcPr>
            <w:tcW w:w="767" w:type="dxa"/>
          </w:tcPr>
          <w:p w14:paraId="00000102" w14:textId="77777777" w:rsidR="00844F89" w:rsidRDefault="00000000">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000000"/>
              </w:rPr>
            </w:pPr>
            <w:r>
              <w:rPr>
                <w:rFonts w:ascii="Aptos Narrow" w:eastAsia="Aptos Narrow" w:hAnsi="Aptos Narrow" w:cs="Aptos Narrow"/>
                <w:b/>
                <w:color w:val="000000"/>
              </w:rPr>
              <w:t>0.271</w:t>
            </w:r>
          </w:p>
        </w:tc>
        <w:tc>
          <w:tcPr>
            <w:tcW w:w="767" w:type="dxa"/>
          </w:tcPr>
          <w:p w14:paraId="00000103" w14:textId="77777777" w:rsidR="00844F89" w:rsidRDefault="00000000">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000000"/>
              </w:rPr>
            </w:pPr>
            <w:r>
              <w:rPr>
                <w:rFonts w:ascii="Aptos Narrow" w:eastAsia="Aptos Narrow" w:hAnsi="Aptos Narrow" w:cs="Aptos Narrow"/>
                <w:b/>
                <w:color w:val="000000"/>
              </w:rPr>
              <w:t>0.346</w:t>
            </w:r>
          </w:p>
        </w:tc>
        <w:tc>
          <w:tcPr>
            <w:tcW w:w="875" w:type="dxa"/>
            <w:tcBorders>
              <w:right w:val="single" w:sz="8" w:space="0" w:color="000000"/>
            </w:tcBorders>
          </w:tcPr>
          <w:p w14:paraId="00000104" w14:textId="77777777" w:rsidR="00844F89" w:rsidRDefault="00000000">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000000"/>
              </w:rPr>
            </w:pPr>
            <w:r>
              <w:rPr>
                <w:rFonts w:ascii="Aptos Narrow" w:eastAsia="Aptos Narrow" w:hAnsi="Aptos Narrow" w:cs="Aptos Narrow"/>
                <w:b/>
                <w:color w:val="000000"/>
              </w:rPr>
              <w:t>0.356</w:t>
            </w:r>
          </w:p>
        </w:tc>
      </w:tr>
      <w:tr w:rsidR="00844F89" w14:paraId="1033DBAD" w14:textId="77777777" w:rsidTr="00844F89">
        <w:trPr>
          <w:trHeight w:val="320"/>
        </w:trPr>
        <w:tc>
          <w:tcPr>
            <w:cnfStyle w:val="001000000000" w:firstRow="0" w:lastRow="0" w:firstColumn="1" w:lastColumn="0" w:oddVBand="0" w:evenVBand="0" w:oddHBand="0" w:evenHBand="0" w:firstRowFirstColumn="0" w:firstRowLastColumn="0" w:lastRowFirstColumn="0" w:lastRowLastColumn="0"/>
            <w:tcW w:w="1075" w:type="dxa"/>
            <w:tcBorders>
              <w:right w:val="single" w:sz="8" w:space="0" w:color="000000"/>
            </w:tcBorders>
          </w:tcPr>
          <w:p w14:paraId="00000105" w14:textId="77777777" w:rsidR="00844F89" w:rsidRDefault="00000000">
            <w:pPr>
              <w:rPr>
                <w:rFonts w:ascii="Aptos Narrow" w:eastAsia="Aptos Narrow" w:hAnsi="Aptos Narrow" w:cs="Aptos Narrow"/>
                <w:color w:val="000000"/>
              </w:rPr>
            </w:pPr>
            <w:proofErr w:type="spellStart"/>
            <w:proofErr w:type="gramStart"/>
            <w:r>
              <w:rPr>
                <w:rFonts w:ascii="Aptos Narrow" w:eastAsia="Aptos Narrow" w:hAnsi="Aptos Narrow" w:cs="Aptos Narrow"/>
                <w:b w:val="0"/>
                <w:color w:val="000000"/>
              </w:rPr>
              <w:t>E.drop</w:t>
            </w:r>
            <w:proofErr w:type="spellEnd"/>
            <w:proofErr w:type="gramEnd"/>
          </w:p>
        </w:tc>
        <w:tc>
          <w:tcPr>
            <w:tcW w:w="767" w:type="dxa"/>
            <w:tcBorders>
              <w:left w:val="single" w:sz="8" w:space="0" w:color="000000"/>
            </w:tcBorders>
          </w:tcPr>
          <w:p w14:paraId="00000106" w14:textId="77777777" w:rsidR="00844F89" w:rsidRDefault="00000000">
            <w:pPr>
              <w:jc w:val="center"/>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b/>
                <w:color w:val="000000"/>
              </w:rPr>
            </w:pPr>
            <w:r>
              <w:rPr>
                <w:rFonts w:ascii="Aptos Narrow" w:eastAsia="Aptos Narrow" w:hAnsi="Aptos Narrow" w:cs="Aptos Narrow"/>
                <w:b/>
                <w:color w:val="000000"/>
              </w:rPr>
              <w:t>0.003</w:t>
            </w:r>
          </w:p>
        </w:tc>
        <w:tc>
          <w:tcPr>
            <w:tcW w:w="767" w:type="dxa"/>
          </w:tcPr>
          <w:p w14:paraId="00000107" w14:textId="77777777" w:rsidR="00844F89" w:rsidRDefault="00000000">
            <w:pPr>
              <w:jc w:val="center"/>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b/>
                <w:color w:val="000000"/>
              </w:rPr>
            </w:pPr>
            <w:r>
              <w:rPr>
                <w:rFonts w:ascii="Aptos Narrow" w:eastAsia="Aptos Narrow" w:hAnsi="Aptos Narrow" w:cs="Aptos Narrow"/>
                <w:b/>
                <w:color w:val="000000"/>
              </w:rPr>
              <w:t>0.297</w:t>
            </w:r>
          </w:p>
        </w:tc>
        <w:tc>
          <w:tcPr>
            <w:tcW w:w="767" w:type="dxa"/>
          </w:tcPr>
          <w:p w14:paraId="00000108" w14:textId="77777777" w:rsidR="00844F89" w:rsidRDefault="00000000">
            <w:pPr>
              <w:jc w:val="center"/>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b/>
                <w:color w:val="000000"/>
              </w:rPr>
            </w:pPr>
            <w:r>
              <w:rPr>
                <w:rFonts w:ascii="Aptos Narrow" w:eastAsia="Aptos Narrow" w:hAnsi="Aptos Narrow" w:cs="Aptos Narrow"/>
                <w:b/>
                <w:color w:val="000000"/>
              </w:rPr>
              <w:t>0.455</w:t>
            </w:r>
          </w:p>
        </w:tc>
        <w:tc>
          <w:tcPr>
            <w:tcW w:w="942" w:type="dxa"/>
            <w:tcBorders>
              <w:right w:val="single" w:sz="8" w:space="0" w:color="000000"/>
            </w:tcBorders>
          </w:tcPr>
          <w:p w14:paraId="00000109" w14:textId="77777777" w:rsidR="00844F89" w:rsidRDefault="00000000">
            <w:pPr>
              <w:jc w:val="center"/>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b/>
                <w:color w:val="000000"/>
              </w:rPr>
            </w:pPr>
            <w:r>
              <w:rPr>
                <w:rFonts w:ascii="Aptos Narrow" w:eastAsia="Aptos Narrow" w:hAnsi="Aptos Narrow" w:cs="Aptos Narrow"/>
                <w:b/>
                <w:color w:val="000000"/>
              </w:rPr>
              <w:t>0.612</w:t>
            </w:r>
          </w:p>
        </w:tc>
        <w:tc>
          <w:tcPr>
            <w:tcW w:w="918" w:type="dxa"/>
            <w:tcBorders>
              <w:left w:val="single" w:sz="8" w:space="0" w:color="000000"/>
            </w:tcBorders>
          </w:tcPr>
          <w:p w14:paraId="0000010A" w14:textId="77777777" w:rsidR="00844F89" w:rsidRDefault="00000000">
            <w:pPr>
              <w:jc w:val="center"/>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color w:val="000000"/>
              </w:rPr>
              <w:t>0.06</w:t>
            </w:r>
          </w:p>
        </w:tc>
        <w:tc>
          <w:tcPr>
            <w:tcW w:w="767" w:type="dxa"/>
          </w:tcPr>
          <w:p w14:paraId="0000010B" w14:textId="77777777" w:rsidR="00844F89" w:rsidRDefault="00000000">
            <w:pPr>
              <w:jc w:val="center"/>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color w:val="000000"/>
              </w:rPr>
              <w:t>0.094</w:t>
            </w:r>
          </w:p>
        </w:tc>
        <w:tc>
          <w:tcPr>
            <w:tcW w:w="767" w:type="dxa"/>
          </w:tcPr>
          <w:p w14:paraId="0000010C" w14:textId="77777777" w:rsidR="00844F89" w:rsidRDefault="00000000">
            <w:pPr>
              <w:jc w:val="center"/>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color w:val="000000"/>
              </w:rPr>
              <w:t>0.478</w:t>
            </w:r>
          </w:p>
        </w:tc>
        <w:tc>
          <w:tcPr>
            <w:tcW w:w="875" w:type="dxa"/>
            <w:tcBorders>
              <w:right w:val="single" w:sz="8" w:space="0" w:color="000000"/>
            </w:tcBorders>
          </w:tcPr>
          <w:p w14:paraId="0000010D" w14:textId="77777777" w:rsidR="00844F89" w:rsidRDefault="00000000">
            <w:pPr>
              <w:jc w:val="center"/>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color w:val="000000"/>
              </w:rPr>
              <w:t>0.409</w:t>
            </w:r>
          </w:p>
        </w:tc>
      </w:tr>
    </w:tbl>
    <w:p w14:paraId="0000010E" w14:textId="77777777" w:rsidR="00844F89" w:rsidRDefault="00844F89"/>
    <w:p w14:paraId="0000010F" w14:textId="77777777" w:rsidR="00844F89" w:rsidRDefault="00844F89"/>
    <w:p w14:paraId="00000110" w14:textId="77777777" w:rsidR="00844F89" w:rsidRDefault="00844F89"/>
    <w:p w14:paraId="00000111" w14:textId="77777777" w:rsidR="00844F89" w:rsidRDefault="00000000">
      <w:r>
        <w:rPr>
          <w:noProof/>
        </w:rPr>
        <w:lastRenderedPageBreak/>
        <w:drawing>
          <wp:inline distT="0" distB="0" distL="0" distR="0" wp14:anchorId="6A563595" wp14:editId="08528165">
            <wp:extent cx="5943600" cy="2098675"/>
            <wp:effectExtent l="0" t="0" r="0" b="0"/>
            <wp:docPr id="21242627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a:stretch>
                      <a:fillRect/>
                    </a:stretch>
                  </pic:blipFill>
                  <pic:spPr>
                    <a:xfrm>
                      <a:off x="0" y="0"/>
                      <a:ext cx="5943600" cy="2098675"/>
                    </a:xfrm>
                    <a:prstGeom prst="rect">
                      <a:avLst/>
                    </a:prstGeom>
                    <a:ln/>
                  </pic:spPr>
                </pic:pic>
              </a:graphicData>
            </a:graphic>
          </wp:inline>
        </w:drawing>
      </w:r>
    </w:p>
    <w:p w14:paraId="00000112" w14:textId="216E94D1" w:rsidR="00844F89" w:rsidRPr="00BC6622" w:rsidRDefault="00000000">
      <w:r>
        <w:rPr>
          <w:b/>
        </w:rPr>
        <w:t>Figure S</w:t>
      </w:r>
      <w:r w:rsidR="00BC6622">
        <w:rPr>
          <w:b/>
        </w:rPr>
        <w:t>3</w:t>
      </w:r>
      <w:r>
        <w:rPr>
          <w:b/>
        </w:rPr>
        <w:t xml:space="preserve">: </w:t>
      </w:r>
      <w:r>
        <w:t>The isotopic values of meteoric water (</w:t>
      </w:r>
      <w:proofErr w:type="spellStart"/>
      <w:r>
        <w:t>δD</w:t>
      </w:r>
      <w:r>
        <w:rPr>
          <w:vertAlign w:val="subscript"/>
        </w:rPr>
        <w:t>precip</w:t>
      </w:r>
      <w:proofErr w:type="spellEnd"/>
      <w:r>
        <w:t xml:space="preserve">) are positively related to the </w:t>
      </w:r>
      <w:proofErr w:type="spellStart"/>
      <w:r>
        <w:t>δD</w:t>
      </w:r>
      <w:proofErr w:type="spellEnd"/>
      <w:r>
        <w:rPr>
          <w:vertAlign w:val="subscript"/>
        </w:rPr>
        <w:t xml:space="preserve"> </w:t>
      </w:r>
      <w:r>
        <w:t>of tree xylem water (a), and negatively related to soil water availability (Ψ</w:t>
      </w:r>
      <w:r>
        <w:rPr>
          <w:vertAlign w:val="subscript"/>
        </w:rPr>
        <w:t>PD</w:t>
      </w:r>
      <w:r>
        <w:t xml:space="preserve">, b). However, the residuals of the </w:t>
      </w:r>
      <w:proofErr w:type="spellStart"/>
      <w:r>
        <w:t>δD</w:t>
      </w:r>
      <w:r>
        <w:rPr>
          <w:vertAlign w:val="subscript"/>
        </w:rPr>
        <w:t>xylem</w:t>
      </w:r>
      <w:r>
        <w:t>~δD</w:t>
      </w:r>
      <w:r>
        <w:rPr>
          <w:vertAlign w:val="subscript"/>
        </w:rPr>
        <w:t>precip</w:t>
      </w:r>
      <w:proofErr w:type="spellEnd"/>
      <w:r>
        <w:t xml:space="preserve"> relationship (i.e. how enriched xylem is relative to </w:t>
      </w:r>
      <w:r w:rsidR="00BC6622">
        <w:t>a site’s precipitation-weighted average</w:t>
      </w:r>
      <w:r>
        <w:t xml:space="preserve"> meteoric context) still predict</w:t>
      </w:r>
      <w:r w:rsidR="00BC6622">
        <w:t>ed</w:t>
      </w:r>
      <w:r>
        <w:t xml:space="preserve"> soil moisture availability (c), with more relatively enriched xylem water being associated with more negative Ψ</w:t>
      </w:r>
      <w:r>
        <w:rPr>
          <w:vertAlign w:val="subscript"/>
        </w:rPr>
        <w:t>PD</w:t>
      </w:r>
      <w:r>
        <w:t>.</w:t>
      </w:r>
      <w:r w:rsidR="00BC6622">
        <w:t xml:space="preserve"> Patterns with δ</w:t>
      </w:r>
      <w:r w:rsidR="00BC6622">
        <w:rPr>
          <w:vertAlign w:val="superscript"/>
        </w:rPr>
        <w:t>18</w:t>
      </w:r>
      <w:r w:rsidR="00BC6622">
        <w:t xml:space="preserve">O are qualitatively similar to those shown with </w:t>
      </w:r>
      <w:proofErr w:type="spellStart"/>
      <w:r w:rsidR="00BC6622">
        <w:t>δD</w:t>
      </w:r>
      <w:proofErr w:type="spellEnd"/>
      <w:r w:rsidR="00BC6622">
        <w:t>.</w:t>
      </w:r>
    </w:p>
    <w:p w14:paraId="00000113" w14:textId="77777777" w:rsidR="00844F89" w:rsidRDefault="00844F89">
      <w:pPr>
        <w:rPr>
          <w:b/>
        </w:rPr>
      </w:pPr>
    </w:p>
    <w:p w14:paraId="32D07552" w14:textId="77777777" w:rsidR="00BC6622" w:rsidRDefault="00BC6622" w:rsidP="00BC6622">
      <w:pPr>
        <w:rPr>
          <w:b/>
          <w:i/>
        </w:rPr>
      </w:pPr>
      <w:r>
        <w:rPr>
          <w:b/>
          <w:i/>
          <w:noProof/>
        </w:rPr>
        <w:drawing>
          <wp:inline distT="0" distB="0" distL="0" distR="0" wp14:anchorId="45D8E269" wp14:editId="2C72AB1E">
            <wp:extent cx="5308600" cy="4114800"/>
            <wp:effectExtent l="0" t="0" r="0" b="0"/>
            <wp:docPr id="17346371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60798" name="Picture 422060798"/>
                    <pic:cNvPicPr/>
                  </pic:nvPicPr>
                  <pic:blipFill>
                    <a:blip r:embed="rId27">
                      <a:extLst>
                        <a:ext uri="{28A0092B-C50C-407E-A947-70E740481C1C}">
                          <a14:useLocalDpi xmlns:a14="http://schemas.microsoft.com/office/drawing/2010/main" val="0"/>
                        </a:ext>
                      </a:extLst>
                    </a:blip>
                    <a:stretch>
                      <a:fillRect/>
                    </a:stretch>
                  </pic:blipFill>
                  <pic:spPr>
                    <a:xfrm>
                      <a:off x="0" y="0"/>
                      <a:ext cx="5308600" cy="4114800"/>
                    </a:xfrm>
                    <a:prstGeom prst="rect">
                      <a:avLst/>
                    </a:prstGeom>
                  </pic:spPr>
                </pic:pic>
              </a:graphicData>
            </a:graphic>
          </wp:inline>
        </w:drawing>
      </w:r>
    </w:p>
    <w:p w14:paraId="0231A6CE" w14:textId="4C12B732" w:rsidR="00BC6622" w:rsidRPr="007B0A12" w:rsidRDefault="00BC6622" w:rsidP="00BC6622">
      <w:pPr>
        <w:rPr>
          <w:iCs/>
        </w:rPr>
      </w:pPr>
      <w:r>
        <w:rPr>
          <w:b/>
          <w:bCs/>
          <w:iCs/>
        </w:rPr>
        <w:t xml:space="preserve">Figure S4: </w:t>
      </w:r>
      <w:r>
        <w:rPr>
          <w:iCs/>
        </w:rPr>
        <w:t xml:space="preserve">Best climate predictors (excluding soil characteristics) of leaf and allocation traits, based on </w:t>
      </w:r>
      <w:proofErr w:type="spellStart"/>
      <w:r>
        <w:rPr>
          <w:iCs/>
        </w:rPr>
        <w:t>AICc</w:t>
      </w:r>
      <w:proofErr w:type="spellEnd"/>
      <w:r>
        <w:rPr>
          <w:iCs/>
        </w:rPr>
        <w:t>-based model selection.</w:t>
      </w:r>
      <w:r>
        <w:rPr>
          <w:b/>
          <w:bCs/>
          <w:iCs/>
        </w:rPr>
        <w:t xml:space="preserve"> </w:t>
      </w:r>
      <w:r>
        <w:rPr>
          <w:iCs/>
        </w:rPr>
        <w:t>Gray points show tree averages, black points site averages, and black trend lines significant relationships based on linear mixed effects models (dashed line is marginally significant).</w:t>
      </w:r>
    </w:p>
    <w:p w14:paraId="00000118" w14:textId="77777777" w:rsidR="00844F89" w:rsidRDefault="00844F89"/>
    <w:p w14:paraId="00000119" w14:textId="77777777" w:rsidR="00844F89" w:rsidRDefault="00844F89"/>
    <w:p w14:paraId="0000011A" w14:textId="77777777" w:rsidR="00844F89" w:rsidRDefault="00844F89"/>
    <w:p w14:paraId="0000011B" w14:textId="77777777" w:rsidR="00844F89" w:rsidRDefault="00000000">
      <w:r>
        <w:rPr>
          <w:noProof/>
        </w:rPr>
        <w:drawing>
          <wp:inline distT="0" distB="0" distL="0" distR="0" wp14:anchorId="2E744697" wp14:editId="3DC4EAF1">
            <wp:extent cx="5943600" cy="5240020"/>
            <wp:effectExtent l="0" t="0" r="0" b="0"/>
            <wp:docPr id="21242627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5943600" cy="5240020"/>
                    </a:xfrm>
                    <a:prstGeom prst="rect">
                      <a:avLst/>
                    </a:prstGeom>
                    <a:ln/>
                  </pic:spPr>
                </pic:pic>
              </a:graphicData>
            </a:graphic>
          </wp:inline>
        </w:drawing>
      </w:r>
    </w:p>
    <w:p w14:paraId="0000011C" w14:textId="050AE8A9" w:rsidR="00844F89" w:rsidRDefault="00000000">
      <w:r>
        <w:rPr>
          <w:b/>
        </w:rPr>
        <w:t>Figure S</w:t>
      </w:r>
      <w:r w:rsidR="00BC6622">
        <w:rPr>
          <w:b/>
        </w:rPr>
        <w:t>5</w:t>
      </w:r>
      <w:r>
        <w:rPr>
          <w:b/>
        </w:rPr>
        <w:t xml:space="preserve">: </w:t>
      </w:r>
      <w:r>
        <w:t xml:space="preserve">Pair plots of water potentials and leaf and allocation traits. Upper diagonal shows scatterplots between variables (significant correlations p&lt;0.5 with trend lines) and lower diagonal shows correlation coefficients (text scaled by correlation absolute value). </w:t>
      </w:r>
    </w:p>
    <w:p w14:paraId="0000011D" w14:textId="77777777" w:rsidR="00844F89" w:rsidRDefault="00844F89"/>
    <w:p w14:paraId="0000011E" w14:textId="77777777" w:rsidR="00844F89" w:rsidRDefault="00844F89"/>
    <w:p w14:paraId="0000011F" w14:textId="77777777" w:rsidR="00844F89" w:rsidRDefault="00844F89"/>
    <w:p w14:paraId="00000120" w14:textId="77777777" w:rsidR="00844F89" w:rsidRDefault="00844F89"/>
    <w:p w14:paraId="00000121" w14:textId="77777777" w:rsidR="00844F89" w:rsidRDefault="00844F89"/>
    <w:p w14:paraId="00000122" w14:textId="77777777" w:rsidR="00844F89" w:rsidRDefault="00844F89"/>
    <w:p w14:paraId="7B3D5891" w14:textId="77777777" w:rsidR="00BC6622" w:rsidRDefault="00BC6622" w:rsidP="00BC6622">
      <w:pPr>
        <w:rPr>
          <w:i/>
        </w:rPr>
      </w:pPr>
      <w:r>
        <w:rPr>
          <w:i/>
          <w:noProof/>
        </w:rPr>
        <w:lastRenderedPageBreak/>
        <w:drawing>
          <wp:inline distT="114300" distB="114300" distL="114300" distR="114300" wp14:anchorId="53A6F231" wp14:editId="46A61F63">
            <wp:extent cx="2928938" cy="3198708"/>
            <wp:effectExtent l="0" t="0" r="0" b="0"/>
            <wp:docPr id="143404008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9"/>
                    <a:srcRect/>
                    <a:stretch>
                      <a:fillRect/>
                    </a:stretch>
                  </pic:blipFill>
                  <pic:spPr>
                    <a:xfrm>
                      <a:off x="0" y="0"/>
                      <a:ext cx="2928938" cy="3198708"/>
                    </a:xfrm>
                    <a:prstGeom prst="rect">
                      <a:avLst/>
                    </a:prstGeom>
                    <a:ln/>
                  </pic:spPr>
                </pic:pic>
              </a:graphicData>
            </a:graphic>
          </wp:inline>
        </w:drawing>
      </w:r>
    </w:p>
    <w:p w14:paraId="7B7BB3A0" w14:textId="77777777" w:rsidR="00BC6622" w:rsidRDefault="00BC6622" w:rsidP="00BC6622">
      <w:r>
        <w:rPr>
          <w:b/>
          <w:i/>
        </w:rPr>
        <w:t xml:space="preserve">Figure S6: </w:t>
      </w:r>
      <w:r>
        <w:rPr>
          <w:bCs/>
          <w:i/>
        </w:rPr>
        <w:t xml:space="preserve">At the UC Sedgwick Reserve in southern California, predawn leaf water potentials measured in April 2023 were negatively correlated with predawn water potentials measured in September 2023 across 42 blue oak trees distributed across the landscape. (I </w:t>
      </w:r>
      <w:proofErr w:type="spellStart"/>
      <w:r>
        <w:rPr>
          <w:bCs/>
          <w:i/>
        </w:rPr>
        <w:t>Boving</w:t>
      </w:r>
      <w:proofErr w:type="spellEnd"/>
      <w:r>
        <w:rPr>
          <w:bCs/>
          <w:i/>
        </w:rPr>
        <w:t xml:space="preserve"> unpublished data).</w:t>
      </w:r>
      <w:r>
        <w:t xml:space="preserve"> </w:t>
      </w:r>
    </w:p>
    <w:p w14:paraId="00000123" w14:textId="77777777" w:rsidR="00844F89" w:rsidRDefault="00844F89">
      <w:pPr>
        <w:rPr>
          <w:b/>
        </w:rPr>
      </w:pPr>
    </w:p>
    <w:p w14:paraId="1F3532BB" w14:textId="77777777" w:rsidR="00BC6622" w:rsidRDefault="00BC6622">
      <w:pPr>
        <w:rPr>
          <w:b/>
        </w:rPr>
      </w:pPr>
    </w:p>
    <w:p w14:paraId="5F9C81D5" w14:textId="77777777" w:rsidR="00BC6622" w:rsidRDefault="00BC6622">
      <w:pPr>
        <w:rPr>
          <w:b/>
        </w:rPr>
      </w:pPr>
    </w:p>
    <w:p w14:paraId="39548829" w14:textId="77777777" w:rsidR="00BC6622" w:rsidRDefault="00BC6622">
      <w:pPr>
        <w:rPr>
          <w:b/>
        </w:rPr>
      </w:pPr>
    </w:p>
    <w:p w14:paraId="00000124" w14:textId="77777777" w:rsidR="00844F89" w:rsidRDefault="00000000">
      <w:pPr>
        <w:rPr>
          <w:b/>
        </w:rPr>
      </w:pPr>
      <w:r>
        <w:rPr>
          <w:b/>
          <w:noProof/>
        </w:rPr>
        <w:lastRenderedPageBreak/>
        <w:drawing>
          <wp:inline distT="114300" distB="114300" distL="114300" distR="114300" wp14:anchorId="46760275" wp14:editId="3849135A">
            <wp:extent cx="3800475" cy="3800475"/>
            <wp:effectExtent l="0" t="0" r="0" b="0"/>
            <wp:docPr id="21242627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0"/>
                    <a:srcRect/>
                    <a:stretch>
                      <a:fillRect/>
                    </a:stretch>
                  </pic:blipFill>
                  <pic:spPr>
                    <a:xfrm>
                      <a:off x="0" y="0"/>
                      <a:ext cx="3800475" cy="3800475"/>
                    </a:xfrm>
                    <a:prstGeom prst="rect">
                      <a:avLst/>
                    </a:prstGeom>
                    <a:ln/>
                  </pic:spPr>
                </pic:pic>
              </a:graphicData>
            </a:graphic>
          </wp:inline>
        </w:drawing>
      </w:r>
    </w:p>
    <w:p w14:paraId="00000125" w14:textId="0E8C59AA" w:rsidR="00844F89" w:rsidRDefault="00000000">
      <w:r>
        <w:rPr>
          <w:b/>
        </w:rPr>
        <w:t>Figure S</w:t>
      </w:r>
      <w:r w:rsidR="00BC6622">
        <w:rPr>
          <w:b/>
        </w:rPr>
        <w:t>7</w:t>
      </w:r>
      <w:r>
        <w:rPr>
          <w:b/>
        </w:rPr>
        <w:t xml:space="preserve">: </w:t>
      </w:r>
      <w:proofErr w:type="spellStart"/>
      <w:proofErr w:type="gramStart"/>
      <w:r>
        <w:t>A</w:t>
      </w:r>
      <w:r>
        <w:rPr>
          <w:vertAlign w:val="subscript"/>
        </w:rPr>
        <w:t>l</w:t>
      </w:r>
      <w:r>
        <w:t>:A</w:t>
      </w:r>
      <w:r>
        <w:rPr>
          <w:vertAlign w:val="subscript"/>
        </w:rPr>
        <w:t>s</w:t>
      </w:r>
      <w:proofErr w:type="spellEnd"/>
      <w:proofErr w:type="gramEnd"/>
      <w:r>
        <w:t xml:space="preserve"> at the branch level is jointly controlled by leaf size (larger leaves produce higher </w:t>
      </w:r>
      <w:proofErr w:type="spellStart"/>
      <w:r>
        <w:t>A</w:t>
      </w:r>
      <w:r>
        <w:rPr>
          <w:vertAlign w:val="subscript"/>
        </w:rPr>
        <w:t>l</w:t>
      </w:r>
      <w:r>
        <w:t>:A</w:t>
      </w:r>
      <w:r>
        <w:rPr>
          <w:vertAlign w:val="subscript"/>
        </w:rPr>
        <w:t>s</w:t>
      </w:r>
      <w:proofErr w:type="spellEnd"/>
      <w:r>
        <w:t xml:space="preserve">, linear mixed effects model with site and tree random intercept p&lt;0.0001) and branch length (longer branches produce lower </w:t>
      </w:r>
      <w:proofErr w:type="spellStart"/>
      <w:r>
        <w:t>A</w:t>
      </w:r>
      <w:r>
        <w:rPr>
          <w:vertAlign w:val="subscript"/>
        </w:rPr>
        <w:t>l</w:t>
      </w:r>
      <w:r>
        <w:t>:A</w:t>
      </w:r>
      <w:r>
        <w:rPr>
          <w:vertAlign w:val="subscript"/>
        </w:rPr>
        <w:t>s</w:t>
      </w:r>
      <w:proofErr w:type="spellEnd"/>
      <w:r>
        <w:t>, p=0.006).</w:t>
      </w:r>
    </w:p>
    <w:p w14:paraId="00000126" w14:textId="77777777" w:rsidR="00844F89" w:rsidRDefault="00000000">
      <w:r>
        <w:t xml:space="preserve"> </w:t>
      </w:r>
    </w:p>
    <w:p w14:paraId="00000127" w14:textId="77777777" w:rsidR="00844F89" w:rsidRDefault="00000000">
      <w:r>
        <w:t>Fixed effects:</w:t>
      </w:r>
    </w:p>
    <w:p w14:paraId="00000128" w14:textId="77777777" w:rsidR="00844F89" w:rsidRDefault="00000000">
      <w:r>
        <w:t xml:space="preserve">               Estimate Std. Error        </w:t>
      </w:r>
      <w:proofErr w:type="spellStart"/>
      <w:r>
        <w:t>df</w:t>
      </w:r>
      <w:proofErr w:type="spellEnd"/>
      <w:r>
        <w:t xml:space="preserve"> t value </w:t>
      </w:r>
      <w:proofErr w:type="spellStart"/>
      <w:r>
        <w:t>Pr</w:t>
      </w:r>
      <w:proofErr w:type="spellEnd"/>
      <w:r>
        <w:t xml:space="preserve">(&gt;|t|)    </w:t>
      </w:r>
    </w:p>
    <w:p w14:paraId="00000129" w14:textId="77777777" w:rsidR="00844F89" w:rsidRDefault="00000000">
      <w:r>
        <w:t>(</w:t>
      </w:r>
      <w:proofErr w:type="gramStart"/>
      <w:r>
        <w:t xml:space="preserve">Intercept)   </w:t>
      </w:r>
      <w:proofErr w:type="gramEnd"/>
      <w:r>
        <w:t xml:space="preserve">  2.28783    0.15343  91.55937  14.911  &lt; 2e-16 ***</w:t>
      </w:r>
    </w:p>
    <w:p w14:paraId="0000012A" w14:textId="77777777" w:rsidR="00844F89" w:rsidRDefault="00000000">
      <w:proofErr w:type="gramStart"/>
      <w:r>
        <w:t>log(</w:t>
      </w:r>
      <w:proofErr w:type="gramEnd"/>
      <w:r>
        <w:t xml:space="preserve">Length)    -0.12612    0.04503 162.95509  -2.801  0.00572 ** </w:t>
      </w:r>
    </w:p>
    <w:p w14:paraId="0000012B" w14:textId="77777777" w:rsidR="00844F89" w:rsidRDefault="00000000">
      <w:r>
        <w:t>log(</w:t>
      </w:r>
      <w:proofErr w:type="spellStart"/>
      <w:proofErr w:type="gramStart"/>
      <w:r>
        <w:t>leafsize</w:t>
      </w:r>
      <w:proofErr w:type="spellEnd"/>
      <w:r>
        <w:t xml:space="preserve">)   </w:t>
      </w:r>
      <w:proofErr w:type="gramEnd"/>
      <w:r>
        <w:t>0.36052    0.07036 122.67828   5.124 1.13e-06 ***</w:t>
      </w:r>
    </w:p>
    <w:p w14:paraId="0000012C" w14:textId="77777777" w:rsidR="00844F89" w:rsidRDefault="00844F89"/>
    <w:p w14:paraId="0000012D" w14:textId="77777777" w:rsidR="00844F89" w:rsidRDefault="00844F89"/>
    <w:p w14:paraId="5B313C3E" w14:textId="77777777" w:rsidR="00F41C21" w:rsidRDefault="00F41C21"/>
    <w:p w14:paraId="661B3B36" w14:textId="77777777" w:rsidR="00306349" w:rsidRDefault="00306349" w:rsidP="00F41C21"/>
    <w:p w14:paraId="33F99BAF" w14:textId="77777777" w:rsidR="00F41C21" w:rsidRDefault="00F41C21" w:rsidP="00F41C21">
      <w:pPr>
        <w:rPr>
          <w:i/>
        </w:rPr>
      </w:pPr>
    </w:p>
    <w:p w14:paraId="71891BEE" w14:textId="77777777" w:rsidR="00F41C21" w:rsidRDefault="00F41C21"/>
    <w:sectPr w:rsidR="00F41C21">
      <w:footerReference w:type="even" r:id="rId31"/>
      <w:footerReference w:type="default" r:id="rId32"/>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Anna Trugman" w:date="2024-05-14T23:05:00Z" w:initials="">
    <w:p w14:paraId="00000141" w14:textId="77777777" w:rsidR="00844F89"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 like this one</w:t>
      </w:r>
    </w:p>
  </w:comment>
  <w:comment w:id="1" w:author="Piper Lovegreen" w:date="2024-05-30T04:11:00Z" w:initials="">
    <w:p w14:paraId="00000142" w14:textId="77777777" w:rsidR="00844F89"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 second that!</w:t>
      </w:r>
    </w:p>
  </w:comment>
  <w:comment w:id="2" w:author="Leander Love-Anderegg" w:date="2024-05-16T20:21:00Z" w:initials="">
    <w:p w14:paraId="0000013F" w14:textId="77777777" w:rsidR="00844F89"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These were legitimately most of the predictions I went in with. None of them held up, but hopefully it's useful rather than 'straw </w:t>
      </w:r>
      <w:proofErr w:type="spellStart"/>
      <w:r>
        <w:rPr>
          <w:rFonts w:ascii="Arial" w:eastAsia="Arial" w:hAnsi="Arial" w:cs="Arial"/>
          <w:color w:val="000000"/>
          <w:sz w:val="22"/>
          <w:szCs w:val="22"/>
        </w:rPr>
        <w:t>man'ish</w:t>
      </w:r>
      <w:proofErr w:type="spellEnd"/>
      <w:r>
        <w:rPr>
          <w:rFonts w:ascii="Arial" w:eastAsia="Arial" w:hAnsi="Arial" w:cs="Arial"/>
          <w:color w:val="000000"/>
          <w:sz w:val="22"/>
          <w:szCs w:val="22"/>
        </w:rPr>
        <w:t xml:space="preserve"> to put them forward here?</w:t>
      </w:r>
    </w:p>
  </w:comment>
  <w:comment w:id="3" w:author="Leander Anderegg" w:date="2024-05-07T10:46:00Z" w:initials="">
    <w:p w14:paraId="00000138" w14:textId="77777777" w:rsidR="00844F89"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Maybe don’t put this </w:t>
      </w:r>
      <w:proofErr w:type="gramStart"/>
      <w:r>
        <w:rPr>
          <w:rFonts w:ascii="Arial" w:eastAsia="Arial" w:hAnsi="Arial" w:cs="Arial"/>
          <w:color w:val="000000"/>
          <w:sz w:val="22"/>
          <w:szCs w:val="22"/>
        </w:rPr>
        <w:t>all in one</w:t>
      </w:r>
      <w:proofErr w:type="gramEnd"/>
      <w:r>
        <w:rPr>
          <w:rFonts w:ascii="Arial" w:eastAsia="Arial" w:hAnsi="Arial" w:cs="Arial"/>
          <w:color w:val="000000"/>
          <w:sz w:val="22"/>
          <w:szCs w:val="22"/>
        </w:rPr>
        <w:t xml:space="preserve"> place but rather highlight sample sizes in each measurement section?</w:t>
      </w:r>
    </w:p>
  </w:comment>
  <w:comment w:id="4" w:author="Piper Lovegreen" w:date="2024-05-30T04:44:00Z" w:initials="">
    <w:p w14:paraId="00000139" w14:textId="77777777" w:rsidR="00844F89"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I think </w:t>
      </w:r>
      <w:proofErr w:type="spellStart"/>
      <w:r>
        <w:rPr>
          <w:rFonts w:ascii="Arial" w:eastAsia="Arial" w:hAnsi="Arial" w:cs="Arial"/>
          <w:color w:val="000000"/>
          <w:sz w:val="22"/>
          <w:szCs w:val="22"/>
        </w:rPr>
        <w:t>its</w:t>
      </w:r>
      <w:proofErr w:type="spellEnd"/>
      <w:r>
        <w:rPr>
          <w:rFonts w:ascii="Arial" w:eastAsia="Arial" w:hAnsi="Arial" w:cs="Arial"/>
          <w:color w:val="000000"/>
          <w:sz w:val="22"/>
          <w:szCs w:val="22"/>
        </w:rPr>
        <w:t xml:space="preserve"> great here all in one place</w:t>
      </w:r>
    </w:p>
  </w:comment>
  <w:comment w:id="5" w:author="Leander Anderegg" w:date="2024-05-07T11:45:00Z" w:initials="">
    <w:p w14:paraId="0000013C" w14:textId="77777777" w:rsidR="00844F89"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Not even sure it’s worth including this. But it IS interesting to me that the resistance from the branch to leaf lamina (mostly petiole?) constitutes almost 10% of the total resistance in the SPAC. This also seems useful for calculating branch safety margins, if we can discount leaf WP by ~8% to estimate proximity to branch P50.</w:t>
      </w:r>
    </w:p>
  </w:comment>
  <w:comment w:id="6" w:author="Piper Lovegreen" w:date="2024-05-30T04:53:00Z" w:initials="">
    <w:p w14:paraId="0000013D" w14:textId="77777777" w:rsidR="00844F89"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 think this is really great you included this!</w:t>
      </w:r>
    </w:p>
  </w:comment>
  <w:comment w:id="7" w:author="Leander Love-Anderegg" w:date="2024-05-16T19:07:00Z" w:initials="">
    <w:p w14:paraId="0000013A" w14:textId="77777777" w:rsidR="00844F89"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I switched from using BCM to </w:t>
      </w:r>
      <w:proofErr w:type="spellStart"/>
      <w:r>
        <w:rPr>
          <w:rFonts w:ascii="Arial" w:eastAsia="Arial" w:hAnsi="Arial" w:cs="Arial"/>
          <w:color w:val="000000"/>
          <w:sz w:val="22"/>
          <w:szCs w:val="22"/>
        </w:rPr>
        <w:t>TerraClimate</w:t>
      </w:r>
      <w:proofErr w:type="spellEnd"/>
      <w:r>
        <w:rPr>
          <w:rFonts w:ascii="Arial" w:eastAsia="Arial" w:hAnsi="Arial" w:cs="Arial"/>
          <w:color w:val="000000"/>
          <w:sz w:val="22"/>
          <w:szCs w:val="22"/>
        </w:rPr>
        <w:t xml:space="preserve"> because it's really easy to use. Also, BCM is equally bad at explaining WPs for the 13ish sites that </w:t>
      </w:r>
      <w:proofErr w:type="spellStart"/>
      <w:r>
        <w:rPr>
          <w:rFonts w:ascii="Arial" w:eastAsia="Arial" w:hAnsi="Arial" w:cs="Arial"/>
          <w:color w:val="000000"/>
          <w:sz w:val="22"/>
          <w:szCs w:val="22"/>
        </w:rPr>
        <w:t>Prahlad</w:t>
      </w:r>
      <w:proofErr w:type="spellEnd"/>
      <w:r>
        <w:rPr>
          <w:rFonts w:ascii="Arial" w:eastAsia="Arial" w:hAnsi="Arial" w:cs="Arial"/>
          <w:color w:val="000000"/>
          <w:sz w:val="22"/>
          <w:szCs w:val="22"/>
        </w:rPr>
        <w:t xml:space="preserve"> extracted data for, so I think there's next to no benefit derived from it compared to </w:t>
      </w:r>
      <w:proofErr w:type="spellStart"/>
      <w:r>
        <w:rPr>
          <w:rFonts w:ascii="Arial" w:eastAsia="Arial" w:hAnsi="Arial" w:cs="Arial"/>
          <w:color w:val="000000"/>
          <w:sz w:val="22"/>
          <w:szCs w:val="22"/>
        </w:rPr>
        <w:t>TerraClim</w:t>
      </w:r>
      <w:proofErr w:type="spellEnd"/>
      <w:r>
        <w:rPr>
          <w:rFonts w:ascii="Arial" w:eastAsia="Arial" w:hAnsi="Arial" w:cs="Arial"/>
          <w:color w:val="000000"/>
          <w:sz w:val="22"/>
          <w:szCs w:val="22"/>
        </w:rPr>
        <w:t xml:space="preserve">. But if it seems like this is a concern, I can contact the Flints and try to get BCM data just to show in the SI that both </w:t>
      </w:r>
      <w:proofErr w:type="gramStart"/>
      <w:r>
        <w:rPr>
          <w:rFonts w:ascii="Arial" w:eastAsia="Arial" w:hAnsi="Arial" w:cs="Arial"/>
          <w:color w:val="000000"/>
          <w:sz w:val="22"/>
          <w:szCs w:val="22"/>
        </w:rPr>
        <w:t>suck</w:t>
      </w:r>
      <w:proofErr w:type="gramEnd"/>
      <w:r>
        <w:rPr>
          <w:rFonts w:ascii="Arial" w:eastAsia="Arial" w:hAnsi="Arial" w:cs="Arial"/>
          <w:color w:val="000000"/>
          <w:sz w:val="22"/>
          <w:szCs w:val="22"/>
        </w:rPr>
        <w:t>.</w:t>
      </w:r>
    </w:p>
  </w:comment>
  <w:comment w:id="94" w:author="Anna Trugman" w:date="2024-05-14T23:38:00Z" w:initials="">
    <w:p w14:paraId="00000130" w14:textId="77777777" w:rsidR="00844F89"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because resistance to flow scales with pipe length?</w:t>
      </w:r>
    </w:p>
  </w:comment>
  <w:comment w:id="95" w:author="Leander Love-Anderegg" w:date="2024-05-29T20:19:00Z" w:initials="">
    <w:p w14:paraId="00000131" w14:textId="77777777" w:rsidR="00844F89"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Could be. I always assumed vessel tapering offset that, but maybe it doesn't! I should actually look in the </w:t>
      </w:r>
      <w:proofErr w:type="spellStart"/>
      <w:r>
        <w:rPr>
          <w:rFonts w:ascii="Arial" w:eastAsia="Arial" w:hAnsi="Arial" w:cs="Arial"/>
          <w:color w:val="000000"/>
          <w:sz w:val="22"/>
          <w:szCs w:val="22"/>
        </w:rPr>
        <w:t>Kleaf</w:t>
      </w:r>
      <w:proofErr w:type="spellEnd"/>
      <w:r>
        <w:rPr>
          <w:rFonts w:ascii="Arial" w:eastAsia="Arial" w:hAnsi="Arial" w:cs="Arial"/>
          <w:color w:val="000000"/>
          <w:sz w:val="22"/>
          <w:szCs w:val="22"/>
        </w:rPr>
        <w:t xml:space="preserve"> data from the Garden MS to see if there's an effect of length on </w:t>
      </w:r>
      <w:proofErr w:type="spellStart"/>
      <w:r>
        <w:rPr>
          <w:rFonts w:ascii="Arial" w:eastAsia="Arial" w:hAnsi="Arial" w:cs="Arial"/>
          <w:color w:val="000000"/>
          <w:sz w:val="22"/>
          <w:szCs w:val="22"/>
        </w:rPr>
        <w:t>Kleaf</w:t>
      </w:r>
      <w:proofErr w:type="spellEnd"/>
      <w:r>
        <w:rPr>
          <w:rFonts w:ascii="Arial" w:eastAsia="Arial" w:hAnsi="Arial" w:cs="Arial"/>
          <w:color w:val="000000"/>
          <w:sz w:val="22"/>
          <w:szCs w:val="22"/>
        </w:rPr>
        <w:t>...</w:t>
      </w:r>
    </w:p>
  </w:comment>
  <w:comment w:id="96" w:author="Leander Anderegg" w:date="2024-05-09T21:17:00Z" w:initials="">
    <w:p w14:paraId="0000013B" w14:textId="77777777" w:rsidR="00844F89"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I think this adds here by showing that end of season survival is clearly not what determines growth, nor evidently what is setting traits. i.e. it drives home the temporal disconnect that probably underlies a lot of the </w:t>
      </w:r>
      <w:proofErr w:type="gramStart"/>
      <w:r>
        <w:rPr>
          <w:rFonts w:ascii="Arial" w:eastAsia="Arial" w:hAnsi="Arial" w:cs="Arial"/>
          <w:color w:val="000000"/>
          <w:sz w:val="22"/>
          <w:szCs w:val="22"/>
        </w:rPr>
        <w:t>traits !</w:t>
      </w:r>
      <w:proofErr w:type="gramEnd"/>
      <w:r>
        <w:rPr>
          <w:rFonts w:ascii="Arial" w:eastAsia="Arial" w:hAnsi="Arial" w:cs="Arial"/>
          <w:color w:val="000000"/>
          <w:sz w:val="22"/>
          <w:szCs w:val="22"/>
        </w:rPr>
        <w:t>= water potentials != growth results. But I’m not positive how best to show this…</w:t>
      </w:r>
    </w:p>
  </w:comment>
  <w:comment w:id="97" w:author="Leander Anderegg" w:date="2024-05-10T11:12:00Z" w:initials="">
    <w:p w14:paraId="00000133" w14:textId="77777777" w:rsidR="00844F89"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This wasn’t actually a simulation that Anna has run. but would it be useful to back up the “growth is decoupled from end of season drought stress” argument?</w:t>
      </w:r>
    </w:p>
  </w:comment>
  <w:comment w:id="98" w:author="Leander Anderegg" w:date="2024-05-10T13:18:00Z" w:initials="">
    <w:p w14:paraId="00000135" w14:textId="77777777" w:rsidR="00844F89"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Could we actually use HOTTER to add a line to this figure predicting relative </w:t>
      </w:r>
      <w:proofErr w:type="spellStart"/>
      <w:r>
        <w:rPr>
          <w:rFonts w:ascii="Arial" w:eastAsia="Arial" w:hAnsi="Arial" w:cs="Arial"/>
          <w:color w:val="000000"/>
          <w:sz w:val="22"/>
          <w:szCs w:val="22"/>
        </w:rPr>
        <w:t>gs</w:t>
      </w:r>
      <w:proofErr w:type="spellEnd"/>
      <w:r>
        <w:rPr>
          <w:rFonts w:ascii="Arial" w:eastAsia="Arial" w:hAnsi="Arial" w:cs="Arial"/>
          <w:color w:val="000000"/>
          <w:sz w:val="22"/>
          <w:szCs w:val="22"/>
        </w:rPr>
        <w:t xml:space="preserve"> as a function of leaf water potential?</w:t>
      </w:r>
    </w:p>
  </w:comment>
  <w:comment w:id="100" w:author="Leander Love-Anderegg" w:date="2024-05-18T13:20:00Z" w:initials="">
    <w:p w14:paraId="00000140" w14:textId="77777777" w:rsidR="00844F89"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Does this add? If so, should we 1) include the Sedgwick sampling in the methods or 2) just raise it anecdotally in the Discussion here?</w:t>
      </w:r>
    </w:p>
  </w:comment>
  <w:comment w:id="99" w:author="Leander Anderegg" w:date="2024-06-09T16:02:00Z" w:initials="LA">
    <w:p w14:paraId="642BD913" w14:textId="77777777" w:rsidR="003D4942" w:rsidRDefault="003D4942" w:rsidP="003D4942">
      <w:r>
        <w:rPr>
          <w:rStyle w:val="CommentReference"/>
        </w:rPr>
        <w:annotationRef/>
      </w:r>
      <w:r>
        <w:rPr>
          <w:color w:val="000000"/>
          <w:sz w:val="20"/>
          <w:szCs w:val="20"/>
        </w:rPr>
        <w:t>Currently it’s just in as an anecdote</w:t>
      </w:r>
    </w:p>
  </w:comment>
  <w:comment w:id="101" w:author="Anna Trugman" w:date="2024-06-27T12:10:00Z" w:initials="AT">
    <w:p w14:paraId="00E813CD" w14:textId="31DFED13" w:rsidR="00411F6F" w:rsidRDefault="00411F6F">
      <w:pPr>
        <w:pStyle w:val="CommentText"/>
      </w:pPr>
      <w:r>
        <w:rPr>
          <w:rStyle w:val="CommentReference"/>
        </w:rPr>
        <w:annotationRef/>
      </w:r>
      <w:r>
        <w:t>Might be strategic to put in the CALFIRE grant number when we get it</w:t>
      </w:r>
    </w:p>
  </w:comment>
  <w:comment w:id="109" w:author="Leander Love-Anderegg" w:date="2024-05-11T20:30:00Z" w:initials="">
    <w:p w14:paraId="00000132" w14:textId="5C405D46" w:rsidR="00844F89"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I've played around with a few different ways to visualize all trees, trends within site and also site averages and fixed effect lines from the mixed models. This is the best I've found but still pretty rough. </w:t>
      </w:r>
      <w:proofErr w:type="gramStart"/>
      <w:r>
        <w:rPr>
          <w:rFonts w:ascii="Arial" w:eastAsia="Arial" w:hAnsi="Arial" w:cs="Arial"/>
          <w:color w:val="000000"/>
          <w:sz w:val="22"/>
          <w:szCs w:val="22"/>
        </w:rPr>
        <w:t>So</w:t>
      </w:r>
      <w:proofErr w:type="gramEnd"/>
      <w:r>
        <w:rPr>
          <w:rFonts w:ascii="Arial" w:eastAsia="Arial" w:hAnsi="Arial" w:cs="Arial"/>
          <w:color w:val="000000"/>
          <w:sz w:val="22"/>
          <w:szCs w:val="22"/>
        </w:rPr>
        <w:t xml:space="preserve"> I'm open to any and all suggestions!</w:t>
      </w:r>
    </w:p>
  </w:comment>
  <w:comment w:id="110" w:author="Leander Anderegg" w:date="2024-05-06T21:30:00Z" w:initials="">
    <w:p w14:paraId="00000137" w14:textId="77777777" w:rsidR="00844F89"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due to some sample storage issues (leaves from some sites got a little dicey by the time I got to them and I didn’t trust their LDMC), there are only 8 sites worth of LDMC values. Does this reduced sample size raise more flags than including LDMC adds?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141" w15:done="0"/>
  <w15:commentEx w15:paraId="00000142" w15:paraIdParent="00000141" w15:done="0"/>
  <w15:commentEx w15:paraId="0000013F" w15:done="0"/>
  <w15:commentEx w15:paraId="00000138" w15:done="0"/>
  <w15:commentEx w15:paraId="00000139" w15:paraIdParent="00000138" w15:done="0"/>
  <w15:commentEx w15:paraId="0000013C" w15:done="0"/>
  <w15:commentEx w15:paraId="0000013D" w15:done="0"/>
  <w15:commentEx w15:paraId="0000013A" w15:done="0"/>
  <w15:commentEx w15:paraId="00000130" w15:done="0"/>
  <w15:commentEx w15:paraId="00000131" w15:paraIdParent="00000130" w15:done="0"/>
  <w15:commentEx w15:paraId="0000013B" w15:done="0"/>
  <w15:commentEx w15:paraId="00000133" w15:done="0"/>
  <w15:commentEx w15:paraId="00000135" w15:done="0"/>
  <w15:commentEx w15:paraId="00000140" w15:done="0"/>
  <w15:commentEx w15:paraId="642BD913" w15:paraIdParent="00000140" w15:done="0"/>
  <w15:commentEx w15:paraId="00E813CD" w15:done="0"/>
  <w15:commentEx w15:paraId="00000132" w15:done="0"/>
  <w15:commentEx w15:paraId="0000013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7792E194" w16cex:dateUtc="2024-06-09T20:02:00Z"/>
  <w16cex:commentExtensible w16cex:durableId="0AC27161" w16cex:dateUtc="2024-06-27T19: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141" w16cid:durableId="6B0638BE"/>
  <w16cid:commentId w16cid:paraId="00000142" w16cid:durableId="486069D3"/>
  <w16cid:commentId w16cid:paraId="0000013F" w16cid:durableId="4C7B2EAA"/>
  <w16cid:commentId w16cid:paraId="00000138" w16cid:durableId="6BE0BC67"/>
  <w16cid:commentId w16cid:paraId="00000139" w16cid:durableId="1288EDCE"/>
  <w16cid:commentId w16cid:paraId="0000013C" w16cid:durableId="269FE008"/>
  <w16cid:commentId w16cid:paraId="0000013D" w16cid:durableId="74E27ABC"/>
  <w16cid:commentId w16cid:paraId="0000013A" w16cid:durableId="1E917CDF"/>
  <w16cid:commentId w16cid:paraId="00000130" w16cid:durableId="3E39ADCD"/>
  <w16cid:commentId w16cid:paraId="00000131" w16cid:durableId="7E10EAE7"/>
  <w16cid:commentId w16cid:paraId="0000013B" w16cid:durableId="1B347948"/>
  <w16cid:commentId w16cid:paraId="00000133" w16cid:durableId="7C1C19CA"/>
  <w16cid:commentId w16cid:paraId="00000135" w16cid:durableId="519E14A7"/>
  <w16cid:commentId w16cid:paraId="00000140" w16cid:durableId="15084390"/>
  <w16cid:commentId w16cid:paraId="642BD913" w16cid:durableId="7792E194"/>
  <w16cid:commentId w16cid:paraId="00E813CD" w16cid:durableId="0AC27161"/>
  <w16cid:commentId w16cid:paraId="00000132" w16cid:durableId="2E3BBDCB"/>
  <w16cid:commentId w16cid:paraId="00000137" w16cid:durableId="53B1C97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059A93" w14:textId="77777777" w:rsidR="00CB5641" w:rsidRDefault="00CB5641" w:rsidP="00BC6622">
      <w:r>
        <w:separator/>
      </w:r>
    </w:p>
  </w:endnote>
  <w:endnote w:type="continuationSeparator" w:id="0">
    <w:p w14:paraId="6E2E83F8" w14:textId="77777777" w:rsidR="00CB5641" w:rsidRDefault="00CB5641" w:rsidP="00BC66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embedRegular r:id="rId1" w:fontKey="{662AF7CF-E9C2-A54C-A905-405DD01380E4}"/>
  </w:font>
  <w:font w:name="Times New Roman">
    <w:panose1 w:val="02020603050405020304"/>
    <w:charset w:val="00"/>
    <w:family w:val="roman"/>
    <w:pitch w:val="variable"/>
    <w:sig w:usb0="E0002EFF" w:usb1="C000785B" w:usb2="00000009" w:usb3="00000000" w:csb0="000001FF" w:csb1="00000000"/>
    <w:embedRegular r:id="rId2" w:fontKey="{2DE756E5-AE37-2441-B42B-65B7C2B3BF9E}"/>
    <w:embedBold r:id="rId3" w:fontKey="{F11860EE-4663-1D4A-9832-2C7D104E2A27}"/>
    <w:embedItalic r:id="rId4" w:fontKey="{D5EAC9BA-18B2-2B40-B249-17C03D99EB13}"/>
    <w:embedBoldItalic r:id="rId5" w:fontKey="{6DDD74E1-0973-3A47-8EEA-5547571F8E45}"/>
  </w:font>
  <w:font w:name="Courier New">
    <w:panose1 w:val="02070309020205020404"/>
    <w:charset w:val="00"/>
    <w:family w:val="modern"/>
    <w:pitch w:val="fixed"/>
    <w:sig w:usb0="E0002AFF" w:usb1="C0007843" w:usb2="00000009" w:usb3="00000000" w:csb0="000001FF" w:csb1="00000000"/>
    <w:embedRegular r:id="rId6" w:fontKey="{665524F2-760A-A14E-91EC-77DF1838E05E}"/>
  </w:font>
  <w:font w:name="Symbol">
    <w:panose1 w:val="05050102010706020507"/>
    <w:charset w:val="02"/>
    <w:family w:val="decorative"/>
    <w:pitch w:val="variable"/>
    <w:sig w:usb0="00000003" w:usb1="10000000" w:usb2="00000000" w:usb3="00000000" w:csb0="80000001" w:csb1="00000000"/>
    <w:embedRegular r:id="rId7" w:fontKey="{BFA8AB94-C758-6643-8544-8CE5DA449148}"/>
  </w:font>
  <w:font w:name="Georgia">
    <w:panose1 w:val="02040502050405020303"/>
    <w:charset w:val="00"/>
    <w:family w:val="roman"/>
    <w:pitch w:val="variable"/>
    <w:sig w:usb0="00000287" w:usb1="00000000" w:usb2="00000000" w:usb3="00000000" w:csb0="0000009F" w:csb1="00000000"/>
    <w:embedRegular r:id="rId8" w:fontKey="{AC3DEE6D-6052-DC40-AE9B-9BC6436547C2}"/>
    <w:embedItalic r:id="rId9" w:fontKey="{3B8C7867-20A2-2E41-9B6C-BAEF2E527206}"/>
  </w:font>
  <w:font w:name="Arial">
    <w:panose1 w:val="020B0604020202020204"/>
    <w:charset w:val="00"/>
    <w:family w:val="swiss"/>
    <w:pitch w:val="variable"/>
    <w:sig w:usb0="E0002AFF" w:usb1="C0007843" w:usb2="00000009" w:usb3="00000000" w:csb0="000001FF" w:csb1="00000000"/>
    <w:embedRegular r:id="rId10" w:fontKey="{FC04B9A2-69E1-6649-B62A-AE1DC3A7173B}"/>
  </w:font>
  <w:font w:name="Cambria Math">
    <w:panose1 w:val="02040503050406030204"/>
    <w:charset w:val="00"/>
    <w:family w:val="roman"/>
    <w:pitch w:val="variable"/>
    <w:sig w:usb0="E00002FF" w:usb1="420024FF" w:usb2="00000000" w:usb3="00000000" w:csb0="0000019F" w:csb1="00000000"/>
    <w:embedRegular r:id="rId11" w:fontKey="{A8E2F996-4E6A-474F-8B7E-4EA4F136C92D}"/>
    <w:embedItalic r:id="rId12" w:fontKey="{532978FF-A9C4-9E4B-9524-A463114EB796}"/>
  </w:font>
  <w:font w:name="Calibri">
    <w:panose1 w:val="020F0502020204030204"/>
    <w:charset w:val="00"/>
    <w:family w:val="swiss"/>
    <w:pitch w:val="variable"/>
    <w:sig w:usb0="E0002AFF" w:usb1="C000ACFF" w:usb2="00000009" w:usb3="00000000" w:csb0="000001FF" w:csb1="00000000"/>
    <w:embedRegular r:id="rId13" w:fontKey="{22E3C46E-E61B-3945-AC0B-A20E4610F55E}"/>
    <w:embedBold r:id="rId14" w:fontKey="{E7EBE67A-A163-C442-9F66-96D64AE2BC85}"/>
    <w:embedItalic r:id="rId15" w:fontKey="{464F53BE-2278-BE45-B218-D01D1E0C0102}"/>
  </w:font>
  <w:font w:name="Aptos Narrow">
    <w:panose1 w:val="020B0004020202020204"/>
    <w:charset w:val="00"/>
    <w:family w:val="swiss"/>
    <w:pitch w:val="variable"/>
    <w:sig w:usb0="20000287" w:usb1="00000003" w:usb2="00000000" w:usb3="00000000" w:csb0="0000019F" w:csb1="00000000"/>
    <w:embedRegular r:id="rId16" w:fontKey="{C164D0EB-57CF-3D48-984C-D2E4C490508F}"/>
    <w:embedBold r:id="rId17" w:fontKey="{ECEAB7F0-F827-6447-993B-D5D10BF08955}"/>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embedRegular r:id="rId18" w:fontKey="{6454EC00-3F30-5445-BF97-1D0E8F40BB43}"/>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58198237"/>
      <w:docPartObj>
        <w:docPartGallery w:val="Page Numbers (Bottom of Page)"/>
        <w:docPartUnique/>
      </w:docPartObj>
    </w:sdtPr>
    <w:sdtContent>
      <w:p w14:paraId="3168A075" w14:textId="60E6DC49" w:rsidR="00BC6622" w:rsidRDefault="00BC6622" w:rsidP="002E4E2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4335C4C" w14:textId="77777777" w:rsidR="00BC6622" w:rsidRDefault="00BC6622" w:rsidP="00BC662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17360286"/>
      <w:docPartObj>
        <w:docPartGallery w:val="Page Numbers (Bottom of Page)"/>
        <w:docPartUnique/>
      </w:docPartObj>
    </w:sdtPr>
    <w:sdtContent>
      <w:p w14:paraId="28F78212" w14:textId="5800F14C" w:rsidR="00BC6622" w:rsidRDefault="00BC6622" w:rsidP="002E4E2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3BDF1F2" w14:textId="77777777" w:rsidR="00BC6622" w:rsidRDefault="00BC6622" w:rsidP="00BC662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6C0EC2" w14:textId="77777777" w:rsidR="00CB5641" w:rsidRDefault="00CB5641" w:rsidP="00BC6622">
      <w:r>
        <w:separator/>
      </w:r>
    </w:p>
  </w:footnote>
  <w:footnote w:type="continuationSeparator" w:id="0">
    <w:p w14:paraId="11EFD36D" w14:textId="77777777" w:rsidR="00CB5641" w:rsidRDefault="00CB5641" w:rsidP="00BC662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8A4CD2"/>
    <w:multiLevelType w:val="hybridMultilevel"/>
    <w:tmpl w:val="E6D4DD32"/>
    <w:lvl w:ilvl="0" w:tplc="0B1ED206">
      <w:start w:val="50"/>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4135474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na Trugman">
    <w15:presenceInfo w15:providerId="Windows Live" w15:userId="a1a577c8daf811af"/>
  </w15:person>
  <w15:person w15:author="Leander Anderegg">
    <w15:presenceInfo w15:providerId="Windows Live" w15:userId="513b26d53275a80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2"/>
  <w:embedTrueTypeFonts/>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4F89"/>
    <w:rsid w:val="00057D1B"/>
    <w:rsid w:val="000655BB"/>
    <w:rsid w:val="000D22CD"/>
    <w:rsid w:val="00306349"/>
    <w:rsid w:val="00363453"/>
    <w:rsid w:val="003D4942"/>
    <w:rsid w:val="00411F6F"/>
    <w:rsid w:val="00543E5F"/>
    <w:rsid w:val="00681685"/>
    <w:rsid w:val="007B0A12"/>
    <w:rsid w:val="00844F89"/>
    <w:rsid w:val="009F6B5F"/>
    <w:rsid w:val="00A073A0"/>
    <w:rsid w:val="00BC6622"/>
    <w:rsid w:val="00CB5641"/>
    <w:rsid w:val="00CC7BC0"/>
    <w:rsid w:val="00CD44F0"/>
    <w:rsid w:val="00DD0ACD"/>
    <w:rsid w:val="00E37EF2"/>
    <w:rsid w:val="00F41C2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ecimalSymbol w:val="."/>
  <w:listSeparator w:val=","/>
  <w14:docId w14:val="35C1C925"/>
  <w15:docId w15:val="{2AABCD19-CAFD-8242-897E-4E6978A488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0E7F"/>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Hyperlink">
    <w:name w:val="Hyperlink"/>
    <w:basedOn w:val="DefaultParagraphFont"/>
    <w:uiPriority w:val="99"/>
    <w:unhideWhenUsed/>
    <w:rsid w:val="00D44AD9"/>
    <w:rPr>
      <w:color w:val="0563C1" w:themeColor="hyperlink"/>
      <w:u w:val="single"/>
    </w:rPr>
  </w:style>
  <w:style w:type="character" w:styleId="PlaceholderText">
    <w:name w:val="Placeholder Text"/>
    <w:basedOn w:val="DefaultParagraphFont"/>
    <w:uiPriority w:val="99"/>
    <w:semiHidden/>
    <w:rsid w:val="00B70E7F"/>
    <w:rPr>
      <w:color w:val="666666"/>
    </w:rPr>
  </w:style>
  <w:style w:type="table" w:styleId="TableGrid">
    <w:name w:val="Table Grid"/>
    <w:basedOn w:val="TableNormal"/>
    <w:uiPriority w:val="39"/>
    <w:rsid w:val="00B70E7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B70E7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D32642"/>
    <w:rPr>
      <w:sz w:val="16"/>
      <w:szCs w:val="16"/>
    </w:rPr>
  </w:style>
  <w:style w:type="paragraph" w:styleId="CommentText">
    <w:name w:val="annotation text"/>
    <w:basedOn w:val="Normal"/>
    <w:link w:val="CommentTextChar"/>
    <w:uiPriority w:val="99"/>
    <w:semiHidden/>
    <w:unhideWhenUsed/>
    <w:rsid w:val="00D32642"/>
    <w:rPr>
      <w:sz w:val="20"/>
      <w:szCs w:val="20"/>
    </w:rPr>
  </w:style>
  <w:style w:type="character" w:customStyle="1" w:styleId="CommentTextChar">
    <w:name w:val="Comment Text Char"/>
    <w:basedOn w:val="DefaultParagraphFont"/>
    <w:link w:val="CommentText"/>
    <w:uiPriority w:val="99"/>
    <w:semiHidden/>
    <w:rsid w:val="00D32642"/>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D32642"/>
    <w:rPr>
      <w:b/>
      <w:bCs/>
    </w:rPr>
  </w:style>
  <w:style w:type="character" w:customStyle="1" w:styleId="CommentSubjectChar">
    <w:name w:val="Comment Subject Char"/>
    <w:basedOn w:val="CommentTextChar"/>
    <w:link w:val="CommentSubject"/>
    <w:uiPriority w:val="99"/>
    <w:semiHidden/>
    <w:rsid w:val="00D32642"/>
    <w:rPr>
      <w:rFonts w:ascii="Times New Roman" w:eastAsia="Times New Roman" w:hAnsi="Times New Roman" w:cs="Times New Roman"/>
      <w:b/>
      <w:bCs/>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paragraph" w:styleId="ListParagraph">
    <w:name w:val="List Paragraph"/>
    <w:basedOn w:val="Normal"/>
    <w:uiPriority w:val="34"/>
    <w:qFormat/>
    <w:rsid w:val="00F41C21"/>
    <w:pPr>
      <w:ind w:left="720"/>
      <w:contextualSpacing/>
    </w:pPr>
  </w:style>
  <w:style w:type="table" w:styleId="PlainTable3">
    <w:name w:val="Plain Table 3"/>
    <w:basedOn w:val="TableNormal"/>
    <w:uiPriority w:val="43"/>
    <w:rsid w:val="00306349"/>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Revision">
    <w:name w:val="Revision"/>
    <w:hidden/>
    <w:uiPriority w:val="99"/>
    <w:semiHidden/>
    <w:rsid w:val="00BC6622"/>
  </w:style>
  <w:style w:type="paragraph" w:styleId="Footer">
    <w:name w:val="footer"/>
    <w:basedOn w:val="Normal"/>
    <w:link w:val="FooterChar"/>
    <w:uiPriority w:val="99"/>
    <w:unhideWhenUsed/>
    <w:rsid w:val="00BC6622"/>
    <w:pPr>
      <w:tabs>
        <w:tab w:val="center" w:pos="4680"/>
        <w:tab w:val="right" w:pos="9360"/>
      </w:tabs>
    </w:pPr>
  </w:style>
  <w:style w:type="character" w:customStyle="1" w:styleId="FooterChar">
    <w:name w:val="Footer Char"/>
    <w:basedOn w:val="DefaultParagraphFont"/>
    <w:link w:val="Footer"/>
    <w:uiPriority w:val="99"/>
    <w:rsid w:val="00BC6622"/>
  </w:style>
  <w:style w:type="character" w:styleId="PageNumber">
    <w:name w:val="page number"/>
    <w:basedOn w:val="DefaultParagraphFont"/>
    <w:uiPriority w:val="99"/>
    <w:semiHidden/>
    <w:unhideWhenUsed/>
    <w:rsid w:val="00BC66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972154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numbering" Target="numbering.xml"/><Relationship Id="rId21" Type="http://schemas.openxmlformats.org/officeDocument/2006/relationships/image" Target="media/image8.emf"/><Relationship Id="rId34" Type="http://schemas.microsoft.com/office/2011/relationships/people" Target="people.xml"/><Relationship Id="rId7" Type="http://schemas.openxmlformats.org/officeDocument/2006/relationships/footnotes" Target="footnotes.xml"/><Relationship Id="rId12" Type="http://schemas.openxmlformats.org/officeDocument/2006/relationships/hyperlink" Target="mailto:landeregg@ucsb.edu" TargetMode="External"/><Relationship Id="rId17" Type="http://schemas.openxmlformats.org/officeDocument/2006/relationships/image" Target="media/image4.emf"/><Relationship Id="rId25" Type="http://schemas.openxmlformats.org/officeDocument/2006/relationships/image" Target="media/image12.emf"/><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3.emf"/><Relationship Id="rId20" Type="http://schemas.openxmlformats.org/officeDocument/2006/relationships/image" Target="media/image7.emf"/><Relationship Id="rId29" Type="http://schemas.openxmlformats.org/officeDocument/2006/relationships/image" Target="media/image16.jpg"/><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6/09/relationships/commentsIds" Target="commentsIds.xml"/><Relationship Id="rId24" Type="http://schemas.openxmlformats.org/officeDocument/2006/relationships/image" Target="media/image11.png"/><Relationship Id="rId32"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jpg"/><Relationship Id="rId28" Type="http://schemas.openxmlformats.org/officeDocument/2006/relationships/image" Target="media/image15.png"/><Relationship Id="rId10" Type="http://schemas.microsoft.com/office/2011/relationships/commentsExtended" Target="commentsExtended.xml"/><Relationship Id="rId19" Type="http://schemas.openxmlformats.org/officeDocument/2006/relationships/image" Target="media/image6.png"/><Relationship Id="rId31" Type="http://schemas.openxmlformats.org/officeDocument/2006/relationships/footer" Target="footer1.xml"/><Relationship Id="rId4" Type="http://schemas.openxmlformats.org/officeDocument/2006/relationships/styles" Target="styles.xml"/><Relationship Id="rId9" Type="http://schemas.openxmlformats.org/officeDocument/2006/relationships/comments" Target="comments.xml"/><Relationship Id="rId14" Type="http://schemas.microsoft.com/office/2018/08/relationships/commentsExtensible" Target="commentsExtensible.xml"/><Relationship Id="rId22" Type="http://schemas.openxmlformats.org/officeDocument/2006/relationships/image" Target="media/image9.png"/><Relationship Id="rId27" Type="http://schemas.openxmlformats.org/officeDocument/2006/relationships/image" Target="media/image14.emf"/><Relationship Id="rId30" Type="http://schemas.openxmlformats.org/officeDocument/2006/relationships/image" Target="media/image17.png"/><Relationship Id="rId35" Type="http://schemas.openxmlformats.org/officeDocument/2006/relationships/theme" Target="theme/theme1.xml"/><Relationship Id="rId8"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z8o/oF/aR1bu7BmCl7ibSbJosWA==">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2EBD0A0-E10E-C342-BC94-5E44107E8C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29</Pages>
  <Words>25089</Words>
  <Characters>143013</Characters>
  <Application>Microsoft Office Word</Application>
  <DocSecurity>0</DocSecurity>
  <Lines>1191</Lines>
  <Paragraphs>335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Leander Anderegg</dc:creator>
  <cp:lastModifiedBy>Anna Trugman</cp:lastModifiedBy>
  <cp:revision>7</cp:revision>
  <dcterms:created xsi:type="dcterms:W3CDTF">2024-06-17T16:35:00Z</dcterms:created>
  <dcterms:modified xsi:type="dcterms:W3CDTF">2024-06-27T19:41:00Z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id="cA2WhFp3"/&gt;&lt;style id="http://www.zotero.org/styles/ecology-letters" hasBibliography="1" bibliographyStyleHasBeenSet="0"/&gt;&lt;prefs&gt;&lt;pref name="fieldType" value="Field"/&gt;&lt;/prefs&gt;&lt;/data&gt;</vt:lpwstr>
  </property>
</Properties>
</file>